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82FD6E" w14:textId="5664720C" w:rsidR="0025044D" w:rsidRDefault="00045FCC" w:rsidP="00045FCC">
      <w:pPr>
        <w:pStyle w:val="Title"/>
        <w:tabs>
          <w:tab w:val="left" w:pos="1346"/>
        </w:tabs>
      </w:pPr>
      <w:r>
        <w:tab/>
      </w:r>
    </w:p>
    <w:p w14:paraId="4C80F945" w14:textId="77777777" w:rsidR="0025044D" w:rsidRDefault="0025044D" w:rsidP="0025044D">
      <w:pPr>
        <w:pStyle w:val="Title"/>
        <w:jc w:val="center"/>
      </w:pPr>
    </w:p>
    <w:p w14:paraId="74AEFD1F" w14:textId="77777777" w:rsidR="0025044D" w:rsidRDefault="0025044D" w:rsidP="0025044D">
      <w:pPr>
        <w:pStyle w:val="Title"/>
        <w:jc w:val="center"/>
      </w:pPr>
    </w:p>
    <w:p w14:paraId="1F30889E" w14:textId="77777777" w:rsidR="0025044D" w:rsidRDefault="0025044D" w:rsidP="0025044D">
      <w:pPr>
        <w:pStyle w:val="Title"/>
        <w:jc w:val="center"/>
      </w:pPr>
    </w:p>
    <w:p w14:paraId="2BFC1370" w14:textId="185D9539" w:rsidR="0025044D" w:rsidRDefault="0025044D" w:rsidP="0025044D">
      <w:pPr>
        <w:pStyle w:val="Title"/>
        <w:jc w:val="center"/>
      </w:pPr>
    </w:p>
    <w:p w14:paraId="59325956" w14:textId="77777777" w:rsidR="0056055B" w:rsidRPr="0056055B" w:rsidRDefault="0056055B" w:rsidP="0056055B"/>
    <w:p w14:paraId="29B7DF2B" w14:textId="7456F8A0" w:rsidR="0025044D" w:rsidRDefault="00FA72AC" w:rsidP="00FA72AC">
      <w:pPr>
        <w:pStyle w:val="Title"/>
        <w:tabs>
          <w:tab w:val="left" w:pos="6611"/>
        </w:tabs>
      </w:pPr>
      <w:r>
        <w:tab/>
      </w:r>
    </w:p>
    <w:p w14:paraId="3090A774" w14:textId="63EFB6FF" w:rsidR="00411C9E" w:rsidRDefault="0025044D" w:rsidP="0025044D">
      <w:pPr>
        <w:pStyle w:val="Title"/>
        <w:jc w:val="center"/>
      </w:pPr>
      <w:proofErr w:type="spellStart"/>
      <w:r w:rsidRPr="0025044D">
        <w:t>ThreshNet</w:t>
      </w:r>
      <w:proofErr w:type="spellEnd"/>
      <w:r w:rsidRPr="0025044D">
        <w:t xml:space="preserve">: a novel machine learning technique to optimize sensitivity and specificity </w:t>
      </w:r>
      <w:r w:rsidR="004E524D" w:rsidRPr="0025044D">
        <w:t>performance</w:t>
      </w:r>
    </w:p>
    <w:p w14:paraId="7E4C4780" w14:textId="4F5FE4CC" w:rsidR="00FA4BC4" w:rsidRDefault="00FA4BC4" w:rsidP="00FA4BC4"/>
    <w:p w14:paraId="2CD94425" w14:textId="261817B5" w:rsidR="00FA4BC4" w:rsidRDefault="00FA4BC4" w:rsidP="00FA4BC4"/>
    <w:p w14:paraId="0552538C" w14:textId="425BDEB4" w:rsidR="00FA4BC4" w:rsidRDefault="00FA4BC4" w:rsidP="00FA4BC4"/>
    <w:p w14:paraId="597B65BF" w14:textId="6DFB3FBA" w:rsidR="00FA4BC4" w:rsidRDefault="00FA4BC4" w:rsidP="00FA4BC4"/>
    <w:p w14:paraId="5AC8BFA0" w14:textId="626C3D1B" w:rsidR="00FA4BC4" w:rsidRDefault="00FA4BC4" w:rsidP="00FA4BC4"/>
    <w:p w14:paraId="6D7128CC" w14:textId="2936FAD8" w:rsidR="00FA4BC4" w:rsidRDefault="00FA4BC4" w:rsidP="00FA4BC4"/>
    <w:p w14:paraId="3D41F720" w14:textId="26B26B7B" w:rsidR="00FA4BC4" w:rsidRDefault="00FA4BC4" w:rsidP="00FA4BC4"/>
    <w:p w14:paraId="25D213E5" w14:textId="0751F33D" w:rsidR="00FA4BC4" w:rsidRDefault="00FA4BC4" w:rsidP="00FA4BC4"/>
    <w:p w14:paraId="6DED23BB" w14:textId="3D809C18" w:rsidR="00FA4BC4" w:rsidRDefault="00FA4BC4" w:rsidP="00FA4BC4"/>
    <w:p w14:paraId="09F11293" w14:textId="00623A51" w:rsidR="00FA4BC4" w:rsidRDefault="00FA4BC4" w:rsidP="00FA4BC4"/>
    <w:p w14:paraId="5363EFA5" w14:textId="3BED6BF4" w:rsidR="00FA4BC4" w:rsidRDefault="00FA4BC4" w:rsidP="00FA4BC4"/>
    <w:p w14:paraId="40784F9A" w14:textId="3223467F" w:rsidR="00FA4BC4" w:rsidRDefault="00FA4BC4" w:rsidP="00FA4BC4"/>
    <w:p w14:paraId="0E54572C" w14:textId="77777777" w:rsidR="008C06D4" w:rsidRDefault="008C06D4" w:rsidP="00FA4BC4"/>
    <w:p w14:paraId="4E0A9C25" w14:textId="66FFA75A" w:rsidR="00A13825" w:rsidRDefault="0056055B" w:rsidP="004E524D">
      <w:pPr>
        <w:pStyle w:val="Title"/>
        <w:jc w:val="center"/>
      </w:pPr>
      <w:r>
        <w:lastRenderedPageBreak/>
        <w:t xml:space="preserve">Table </w:t>
      </w:r>
      <w:r w:rsidR="00F003F9">
        <w:t>of</w:t>
      </w:r>
      <w:r>
        <w:t xml:space="preserve"> Contents</w:t>
      </w:r>
      <w:r w:rsidR="00A13825">
        <w:t xml:space="preserve"> </w:t>
      </w:r>
    </w:p>
    <w:sdt>
      <w:sdtPr>
        <w:rPr>
          <w:rFonts w:asciiTheme="minorHAnsi" w:eastAsiaTheme="minorEastAsia" w:hAnsiTheme="minorHAnsi" w:cstheme="minorBidi"/>
          <w:color w:val="auto"/>
          <w:sz w:val="22"/>
          <w:szCs w:val="22"/>
          <w:lang w:eastAsia="zh-CN"/>
        </w:rPr>
        <w:id w:val="388153231"/>
        <w:docPartObj>
          <w:docPartGallery w:val="Table of Contents"/>
          <w:docPartUnique/>
        </w:docPartObj>
      </w:sdtPr>
      <w:sdtEndPr>
        <w:rPr>
          <w:b/>
          <w:bCs/>
          <w:noProof/>
        </w:rPr>
      </w:sdtEndPr>
      <w:sdtContent>
        <w:p w14:paraId="157397E2" w14:textId="7B0BD998" w:rsidR="005A608E" w:rsidRDefault="005A608E">
          <w:pPr>
            <w:pStyle w:val="TOCHeading"/>
          </w:pPr>
          <w:r>
            <w:t>Contents</w:t>
          </w:r>
        </w:p>
        <w:p w14:paraId="19D76288" w14:textId="0142C91E" w:rsidR="00A60E82" w:rsidRDefault="00DE7D4E">
          <w:pPr>
            <w:pStyle w:val="TOC1"/>
            <w:tabs>
              <w:tab w:val="right" w:leader="dot" w:pos="9350"/>
            </w:tabs>
            <w:rPr>
              <w:noProof/>
            </w:rPr>
          </w:pPr>
          <w:r>
            <w:t xml:space="preserve"> </w:t>
          </w:r>
          <w:r w:rsidR="005A608E">
            <w:fldChar w:fldCharType="begin"/>
          </w:r>
          <w:r w:rsidR="005A608E">
            <w:instrText xml:space="preserve"> TOC \o "1-3" \h \z \u </w:instrText>
          </w:r>
          <w:r w:rsidR="005A608E">
            <w:fldChar w:fldCharType="separate"/>
          </w:r>
          <w:hyperlink w:anchor="_Toc65696012" w:history="1">
            <w:r w:rsidR="00A60E82" w:rsidRPr="004729CF">
              <w:rPr>
                <w:rStyle w:val="Hyperlink"/>
                <w:noProof/>
              </w:rPr>
              <w:t>Abstract</w:t>
            </w:r>
            <w:r w:rsidR="00A60E82">
              <w:rPr>
                <w:noProof/>
                <w:webHidden/>
              </w:rPr>
              <w:tab/>
            </w:r>
            <w:r w:rsidR="00A60E82">
              <w:rPr>
                <w:noProof/>
                <w:webHidden/>
              </w:rPr>
              <w:fldChar w:fldCharType="begin"/>
            </w:r>
            <w:r w:rsidR="00A60E82">
              <w:rPr>
                <w:noProof/>
                <w:webHidden/>
              </w:rPr>
              <w:instrText xml:space="preserve"> PAGEREF _Toc65696012 \h </w:instrText>
            </w:r>
            <w:r w:rsidR="00A60E82">
              <w:rPr>
                <w:noProof/>
                <w:webHidden/>
              </w:rPr>
            </w:r>
            <w:r w:rsidR="00A60E82">
              <w:rPr>
                <w:noProof/>
                <w:webHidden/>
              </w:rPr>
              <w:fldChar w:fldCharType="separate"/>
            </w:r>
            <w:r w:rsidR="00A60E82">
              <w:rPr>
                <w:noProof/>
                <w:webHidden/>
              </w:rPr>
              <w:t>5</w:t>
            </w:r>
            <w:r w:rsidR="00A60E82">
              <w:rPr>
                <w:noProof/>
                <w:webHidden/>
              </w:rPr>
              <w:fldChar w:fldCharType="end"/>
            </w:r>
          </w:hyperlink>
        </w:p>
        <w:p w14:paraId="76EBC2A9" w14:textId="1C15AA6A" w:rsidR="00A60E82" w:rsidRDefault="00A60E82">
          <w:pPr>
            <w:pStyle w:val="TOC1"/>
            <w:tabs>
              <w:tab w:val="right" w:leader="dot" w:pos="9350"/>
            </w:tabs>
            <w:rPr>
              <w:noProof/>
            </w:rPr>
          </w:pPr>
          <w:hyperlink w:anchor="_Toc65696013" w:history="1">
            <w:r w:rsidRPr="004729CF">
              <w:rPr>
                <w:rStyle w:val="Hyperlink"/>
                <w:noProof/>
              </w:rPr>
              <w:t>Acknowledgements</w:t>
            </w:r>
            <w:r>
              <w:rPr>
                <w:noProof/>
                <w:webHidden/>
              </w:rPr>
              <w:tab/>
            </w:r>
            <w:r>
              <w:rPr>
                <w:noProof/>
                <w:webHidden/>
              </w:rPr>
              <w:fldChar w:fldCharType="begin"/>
            </w:r>
            <w:r>
              <w:rPr>
                <w:noProof/>
                <w:webHidden/>
              </w:rPr>
              <w:instrText xml:space="preserve"> PAGEREF _Toc65696013 \h </w:instrText>
            </w:r>
            <w:r>
              <w:rPr>
                <w:noProof/>
                <w:webHidden/>
              </w:rPr>
            </w:r>
            <w:r>
              <w:rPr>
                <w:noProof/>
                <w:webHidden/>
              </w:rPr>
              <w:fldChar w:fldCharType="separate"/>
            </w:r>
            <w:r>
              <w:rPr>
                <w:noProof/>
                <w:webHidden/>
              </w:rPr>
              <w:t>6</w:t>
            </w:r>
            <w:r>
              <w:rPr>
                <w:noProof/>
                <w:webHidden/>
              </w:rPr>
              <w:fldChar w:fldCharType="end"/>
            </w:r>
          </w:hyperlink>
        </w:p>
        <w:p w14:paraId="4D97C3A2" w14:textId="0D4D6C93" w:rsidR="00A60E82" w:rsidRDefault="00A60E82">
          <w:pPr>
            <w:pStyle w:val="TOC1"/>
            <w:tabs>
              <w:tab w:val="right" w:leader="dot" w:pos="9350"/>
            </w:tabs>
            <w:rPr>
              <w:noProof/>
            </w:rPr>
          </w:pPr>
          <w:hyperlink w:anchor="_Toc65696014" w:history="1">
            <w:r w:rsidRPr="004729CF">
              <w:rPr>
                <w:rStyle w:val="Hyperlink"/>
                <w:noProof/>
              </w:rPr>
              <w:t>Introduction</w:t>
            </w:r>
            <w:r>
              <w:rPr>
                <w:noProof/>
                <w:webHidden/>
              </w:rPr>
              <w:tab/>
            </w:r>
            <w:r>
              <w:rPr>
                <w:noProof/>
                <w:webHidden/>
              </w:rPr>
              <w:fldChar w:fldCharType="begin"/>
            </w:r>
            <w:r>
              <w:rPr>
                <w:noProof/>
                <w:webHidden/>
              </w:rPr>
              <w:instrText xml:space="preserve"> PAGEREF _Toc65696014 \h </w:instrText>
            </w:r>
            <w:r>
              <w:rPr>
                <w:noProof/>
                <w:webHidden/>
              </w:rPr>
            </w:r>
            <w:r>
              <w:rPr>
                <w:noProof/>
                <w:webHidden/>
              </w:rPr>
              <w:fldChar w:fldCharType="separate"/>
            </w:r>
            <w:r>
              <w:rPr>
                <w:noProof/>
                <w:webHidden/>
              </w:rPr>
              <w:t>7</w:t>
            </w:r>
            <w:r>
              <w:rPr>
                <w:noProof/>
                <w:webHidden/>
              </w:rPr>
              <w:fldChar w:fldCharType="end"/>
            </w:r>
          </w:hyperlink>
        </w:p>
        <w:p w14:paraId="5238E99A" w14:textId="30CB8808" w:rsidR="00A60E82" w:rsidRDefault="00A60E82">
          <w:pPr>
            <w:pStyle w:val="TOC1"/>
            <w:tabs>
              <w:tab w:val="right" w:leader="dot" w:pos="9350"/>
            </w:tabs>
            <w:rPr>
              <w:noProof/>
            </w:rPr>
          </w:pPr>
          <w:hyperlink w:anchor="_Toc65696015" w:history="1">
            <w:r w:rsidRPr="004729CF">
              <w:rPr>
                <w:rStyle w:val="Hyperlink"/>
                <w:noProof/>
              </w:rPr>
              <w:t>Project Goals</w:t>
            </w:r>
            <w:r>
              <w:rPr>
                <w:noProof/>
                <w:webHidden/>
              </w:rPr>
              <w:tab/>
            </w:r>
            <w:r>
              <w:rPr>
                <w:noProof/>
                <w:webHidden/>
              </w:rPr>
              <w:fldChar w:fldCharType="begin"/>
            </w:r>
            <w:r>
              <w:rPr>
                <w:noProof/>
                <w:webHidden/>
              </w:rPr>
              <w:instrText xml:space="preserve"> PAGEREF _Toc65696015 \h </w:instrText>
            </w:r>
            <w:r>
              <w:rPr>
                <w:noProof/>
                <w:webHidden/>
              </w:rPr>
            </w:r>
            <w:r>
              <w:rPr>
                <w:noProof/>
                <w:webHidden/>
              </w:rPr>
              <w:fldChar w:fldCharType="separate"/>
            </w:r>
            <w:r>
              <w:rPr>
                <w:noProof/>
                <w:webHidden/>
              </w:rPr>
              <w:t>8</w:t>
            </w:r>
            <w:r>
              <w:rPr>
                <w:noProof/>
                <w:webHidden/>
              </w:rPr>
              <w:fldChar w:fldCharType="end"/>
            </w:r>
          </w:hyperlink>
        </w:p>
        <w:p w14:paraId="6C66AB49" w14:textId="6E2DD918" w:rsidR="00A60E82" w:rsidRDefault="00A60E82">
          <w:pPr>
            <w:pStyle w:val="TOC1"/>
            <w:tabs>
              <w:tab w:val="right" w:leader="dot" w:pos="9350"/>
            </w:tabs>
            <w:rPr>
              <w:noProof/>
            </w:rPr>
          </w:pPr>
          <w:hyperlink w:anchor="_Toc65696016" w:history="1">
            <w:r w:rsidRPr="004729CF">
              <w:rPr>
                <w:rStyle w:val="Hyperlink"/>
                <w:noProof/>
              </w:rPr>
              <w:t>Review of Literature</w:t>
            </w:r>
            <w:r>
              <w:rPr>
                <w:noProof/>
                <w:webHidden/>
              </w:rPr>
              <w:tab/>
            </w:r>
            <w:r>
              <w:rPr>
                <w:noProof/>
                <w:webHidden/>
              </w:rPr>
              <w:fldChar w:fldCharType="begin"/>
            </w:r>
            <w:r>
              <w:rPr>
                <w:noProof/>
                <w:webHidden/>
              </w:rPr>
              <w:instrText xml:space="preserve"> PAGEREF _Toc65696016 \h </w:instrText>
            </w:r>
            <w:r>
              <w:rPr>
                <w:noProof/>
                <w:webHidden/>
              </w:rPr>
            </w:r>
            <w:r>
              <w:rPr>
                <w:noProof/>
                <w:webHidden/>
              </w:rPr>
              <w:fldChar w:fldCharType="separate"/>
            </w:r>
            <w:r>
              <w:rPr>
                <w:noProof/>
                <w:webHidden/>
              </w:rPr>
              <w:t>9</w:t>
            </w:r>
            <w:r>
              <w:rPr>
                <w:noProof/>
                <w:webHidden/>
              </w:rPr>
              <w:fldChar w:fldCharType="end"/>
            </w:r>
          </w:hyperlink>
        </w:p>
        <w:p w14:paraId="39C5F067" w14:textId="2B457CE7" w:rsidR="00A60E82" w:rsidRDefault="00A60E82">
          <w:pPr>
            <w:pStyle w:val="TOC2"/>
            <w:tabs>
              <w:tab w:val="left" w:pos="660"/>
              <w:tab w:val="right" w:leader="dot" w:pos="9350"/>
            </w:tabs>
            <w:rPr>
              <w:noProof/>
            </w:rPr>
          </w:pPr>
          <w:hyperlink w:anchor="_Toc65696017" w:history="1">
            <w:r w:rsidRPr="004729CF">
              <w:rPr>
                <w:rStyle w:val="Hyperlink"/>
                <w:noProof/>
              </w:rPr>
              <w:t>1.</w:t>
            </w:r>
            <w:r>
              <w:rPr>
                <w:noProof/>
              </w:rPr>
              <w:tab/>
            </w:r>
            <w:r w:rsidRPr="004729CF">
              <w:rPr>
                <w:rStyle w:val="Hyperlink"/>
                <w:noProof/>
              </w:rPr>
              <w:t>Image classification</w:t>
            </w:r>
            <w:r>
              <w:rPr>
                <w:noProof/>
                <w:webHidden/>
              </w:rPr>
              <w:tab/>
            </w:r>
            <w:r>
              <w:rPr>
                <w:noProof/>
                <w:webHidden/>
              </w:rPr>
              <w:fldChar w:fldCharType="begin"/>
            </w:r>
            <w:r>
              <w:rPr>
                <w:noProof/>
                <w:webHidden/>
              </w:rPr>
              <w:instrText xml:space="preserve"> PAGEREF _Toc65696017 \h </w:instrText>
            </w:r>
            <w:r>
              <w:rPr>
                <w:noProof/>
                <w:webHidden/>
              </w:rPr>
            </w:r>
            <w:r>
              <w:rPr>
                <w:noProof/>
                <w:webHidden/>
              </w:rPr>
              <w:fldChar w:fldCharType="separate"/>
            </w:r>
            <w:r>
              <w:rPr>
                <w:noProof/>
                <w:webHidden/>
              </w:rPr>
              <w:t>9</w:t>
            </w:r>
            <w:r>
              <w:rPr>
                <w:noProof/>
                <w:webHidden/>
              </w:rPr>
              <w:fldChar w:fldCharType="end"/>
            </w:r>
          </w:hyperlink>
        </w:p>
        <w:p w14:paraId="79A47402" w14:textId="266E1978" w:rsidR="00A60E82" w:rsidRDefault="00A60E82">
          <w:pPr>
            <w:pStyle w:val="TOC2"/>
            <w:tabs>
              <w:tab w:val="left" w:pos="660"/>
              <w:tab w:val="right" w:leader="dot" w:pos="9350"/>
            </w:tabs>
            <w:rPr>
              <w:noProof/>
            </w:rPr>
          </w:pPr>
          <w:hyperlink w:anchor="_Toc65696018" w:history="1">
            <w:r w:rsidRPr="004729CF">
              <w:rPr>
                <w:rStyle w:val="Hyperlink"/>
                <w:noProof/>
              </w:rPr>
              <w:t>2.</w:t>
            </w:r>
            <w:r>
              <w:rPr>
                <w:noProof/>
              </w:rPr>
              <w:tab/>
            </w:r>
            <w:r w:rsidRPr="004729CF">
              <w:rPr>
                <w:rStyle w:val="Hyperlink"/>
                <w:noProof/>
              </w:rPr>
              <w:t>Sensitivity and specificity</w:t>
            </w:r>
            <w:r>
              <w:rPr>
                <w:noProof/>
                <w:webHidden/>
              </w:rPr>
              <w:tab/>
            </w:r>
            <w:r>
              <w:rPr>
                <w:noProof/>
                <w:webHidden/>
              </w:rPr>
              <w:fldChar w:fldCharType="begin"/>
            </w:r>
            <w:r>
              <w:rPr>
                <w:noProof/>
                <w:webHidden/>
              </w:rPr>
              <w:instrText xml:space="preserve"> PAGEREF _Toc65696018 \h </w:instrText>
            </w:r>
            <w:r>
              <w:rPr>
                <w:noProof/>
                <w:webHidden/>
              </w:rPr>
            </w:r>
            <w:r>
              <w:rPr>
                <w:noProof/>
                <w:webHidden/>
              </w:rPr>
              <w:fldChar w:fldCharType="separate"/>
            </w:r>
            <w:r>
              <w:rPr>
                <w:noProof/>
                <w:webHidden/>
              </w:rPr>
              <w:t>10</w:t>
            </w:r>
            <w:r>
              <w:rPr>
                <w:noProof/>
                <w:webHidden/>
              </w:rPr>
              <w:fldChar w:fldCharType="end"/>
            </w:r>
          </w:hyperlink>
        </w:p>
        <w:p w14:paraId="350373B4" w14:textId="33D04724" w:rsidR="00A60E82" w:rsidRDefault="00A60E82">
          <w:pPr>
            <w:pStyle w:val="TOC2"/>
            <w:tabs>
              <w:tab w:val="left" w:pos="660"/>
              <w:tab w:val="right" w:leader="dot" w:pos="9350"/>
            </w:tabs>
            <w:rPr>
              <w:noProof/>
            </w:rPr>
          </w:pPr>
          <w:hyperlink w:anchor="_Toc65696019" w:history="1">
            <w:r w:rsidRPr="004729CF">
              <w:rPr>
                <w:rStyle w:val="Hyperlink"/>
                <w:noProof/>
              </w:rPr>
              <w:t>3.</w:t>
            </w:r>
            <w:r>
              <w:rPr>
                <w:noProof/>
              </w:rPr>
              <w:tab/>
            </w:r>
            <w:r w:rsidRPr="004729CF">
              <w:rPr>
                <w:rStyle w:val="Hyperlink"/>
                <w:noProof/>
              </w:rPr>
              <w:t>Brain tumor</w:t>
            </w:r>
            <w:r>
              <w:rPr>
                <w:noProof/>
                <w:webHidden/>
              </w:rPr>
              <w:tab/>
            </w:r>
            <w:r>
              <w:rPr>
                <w:noProof/>
                <w:webHidden/>
              </w:rPr>
              <w:fldChar w:fldCharType="begin"/>
            </w:r>
            <w:r>
              <w:rPr>
                <w:noProof/>
                <w:webHidden/>
              </w:rPr>
              <w:instrText xml:space="preserve"> PAGEREF _Toc65696019 \h </w:instrText>
            </w:r>
            <w:r>
              <w:rPr>
                <w:noProof/>
                <w:webHidden/>
              </w:rPr>
            </w:r>
            <w:r>
              <w:rPr>
                <w:noProof/>
                <w:webHidden/>
              </w:rPr>
              <w:fldChar w:fldCharType="separate"/>
            </w:r>
            <w:r>
              <w:rPr>
                <w:noProof/>
                <w:webHidden/>
              </w:rPr>
              <w:t>10</w:t>
            </w:r>
            <w:r>
              <w:rPr>
                <w:noProof/>
                <w:webHidden/>
              </w:rPr>
              <w:fldChar w:fldCharType="end"/>
            </w:r>
          </w:hyperlink>
        </w:p>
        <w:p w14:paraId="607A8759" w14:textId="7CEAFC48" w:rsidR="00A60E82" w:rsidRDefault="00A60E82">
          <w:pPr>
            <w:pStyle w:val="TOC2"/>
            <w:tabs>
              <w:tab w:val="left" w:pos="660"/>
              <w:tab w:val="right" w:leader="dot" w:pos="9350"/>
            </w:tabs>
            <w:rPr>
              <w:noProof/>
            </w:rPr>
          </w:pPr>
          <w:hyperlink w:anchor="_Toc65696020" w:history="1">
            <w:r w:rsidRPr="004729CF">
              <w:rPr>
                <w:rStyle w:val="Hyperlink"/>
                <w:noProof/>
              </w:rPr>
              <w:t>4.</w:t>
            </w:r>
            <w:r>
              <w:rPr>
                <w:noProof/>
              </w:rPr>
              <w:tab/>
            </w:r>
            <w:r w:rsidRPr="004729CF">
              <w:rPr>
                <w:rStyle w:val="Hyperlink"/>
                <w:noProof/>
              </w:rPr>
              <w:t>Ensemble network</w:t>
            </w:r>
            <w:r>
              <w:rPr>
                <w:noProof/>
                <w:webHidden/>
              </w:rPr>
              <w:tab/>
            </w:r>
            <w:r>
              <w:rPr>
                <w:noProof/>
                <w:webHidden/>
              </w:rPr>
              <w:fldChar w:fldCharType="begin"/>
            </w:r>
            <w:r>
              <w:rPr>
                <w:noProof/>
                <w:webHidden/>
              </w:rPr>
              <w:instrText xml:space="preserve"> PAGEREF _Toc65696020 \h </w:instrText>
            </w:r>
            <w:r>
              <w:rPr>
                <w:noProof/>
                <w:webHidden/>
              </w:rPr>
            </w:r>
            <w:r>
              <w:rPr>
                <w:noProof/>
                <w:webHidden/>
              </w:rPr>
              <w:fldChar w:fldCharType="separate"/>
            </w:r>
            <w:r>
              <w:rPr>
                <w:noProof/>
                <w:webHidden/>
              </w:rPr>
              <w:t>10</w:t>
            </w:r>
            <w:r>
              <w:rPr>
                <w:noProof/>
                <w:webHidden/>
              </w:rPr>
              <w:fldChar w:fldCharType="end"/>
            </w:r>
          </w:hyperlink>
        </w:p>
        <w:p w14:paraId="57A73BB2" w14:textId="6C22589B" w:rsidR="00A60E82" w:rsidRDefault="00A60E82">
          <w:pPr>
            <w:pStyle w:val="TOC2"/>
            <w:tabs>
              <w:tab w:val="left" w:pos="660"/>
              <w:tab w:val="right" w:leader="dot" w:pos="9350"/>
            </w:tabs>
            <w:rPr>
              <w:noProof/>
            </w:rPr>
          </w:pPr>
          <w:hyperlink w:anchor="_Toc65696021" w:history="1">
            <w:r w:rsidRPr="004729CF">
              <w:rPr>
                <w:rStyle w:val="Hyperlink"/>
                <w:noProof/>
              </w:rPr>
              <w:t>5.</w:t>
            </w:r>
            <w:r>
              <w:rPr>
                <w:noProof/>
              </w:rPr>
              <w:tab/>
            </w:r>
            <w:r w:rsidRPr="004729CF">
              <w:rPr>
                <w:rStyle w:val="Hyperlink"/>
                <w:noProof/>
              </w:rPr>
              <w:t>Image segmentation</w:t>
            </w:r>
            <w:r>
              <w:rPr>
                <w:noProof/>
                <w:webHidden/>
              </w:rPr>
              <w:tab/>
            </w:r>
            <w:r>
              <w:rPr>
                <w:noProof/>
                <w:webHidden/>
              </w:rPr>
              <w:fldChar w:fldCharType="begin"/>
            </w:r>
            <w:r>
              <w:rPr>
                <w:noProof/>
                <w:webHidden/>
              </w:rPr>
              <w:instrText xml:space="preserve"> PAGEREF _Toc65696021 \h </w:instrText>
            </w:r>
            <w:r>
              <w:rPr>
                <w:noProof/>
                <w:webHidden/>
              </w:rPr>
            </w:r>
            <w:r>
              <w:rPr>
                <w:noProof/>
                <w:webHidden/>
              </w:rPr>
              <w:fldChar w:fldCharType="separate"/>
            </w:r>
            <w:r>
              <w:rPr>
                <w:noProof/>
                <w:webHidden/>
              </w:rPr>
              <w:t>11</w:t>
            </w:r>
            <w:r>
              <w:rPr>
                <w:noProof/>
                <w:webHidden/>
              </w:rPr>
              <w:fldChar w:fldCharType="end"/>
            </w:r>
          </w:hyperlink>
        </w:p>
        <w:p w14:paraId="45A9F7C0" w14:textId="4F8F6BEA" w:rsidR="00A60E82" w:rsidRDefault="00A60E82">
          <w:pPr>
            <w:pStyle w:val="TOC2"/>
            <w:tabs>
              <w:tab w:val="left" w:pos="660"/>
              <w:tab w:val="right" w:leader="dot" w:pos="9350"/>
            </w:tabs>
            <w:rPr>
              <w:noProof/>
            </w:rPr>
          </w:pPr>
          <w:hyperlink w:anchor="_Toc65696022" w:history="1">
            <w:r w:rsidRPr="004729CF">
              <w:rPr>
                <w:rStyle w:val="Hyperlink"/>
                <w:noProof/>
              </w:rPr>
              <w:t>6.</w:t>
            </w:r>
            <w:r>
              <w:rPr>
                <w:noProof/>
              </w:rPr>
              <w:tab/>
            </w:r>
            <w:r w:rsidRPr="004729CF">
              <w:rPr>
                <w:rStyle w:val="Hyperlink"/>
                <w:noProof/>
              </w:rPr>
              <w:t>Summary</w:t>
            </w:r>
            <w:r>
              <w:rPr>
                <w:noProof/>
                <w:webHidden/>
              </w:rPr>
              <w:tab/>
            </w:r>
            <w:r>
              <w:rPr>
                <w:noProof/>
                <w:webHidden/>
              </w:rPr>
              <w:fldChar w:fldCharType="begin"/>
            </w:r>
            <w:r>
              <w:rPr>
                <w:noProof/>
                <w:webHidden/>
              </w:rPr>
              <w:instrText xml:space="preserve"> PAGEREF _Toc65696022 \h </w:instrText>
            </w:r>
            <w:r>
              <w:rPr>
                <w:noProof/>
                <w:webHidden/>
              </w:rPr>
            </w:r>
            <w:r>
              <w:rPr>
                <w:noProof/>
                <w:webHidden/>
              </w:rPr>
              <w:fldChar w:fldCharType="separate"/>
            </w:r>
            <w:r>
              <w:rPr>
                <w:noProof/>
                <w:webHidden/>
              </w:rPr>
              <w:t>12</w:t>
            </w:r>
            <w:r>
              <w:rPr>
                <w:noProof/>
                <w:webHidden/>
              </w:rPr>
              <w:fldChar w:fldCharType="end"/>
            </w:r>
          </w:hyperlink>
        </w:p>
        <w:p w14:paraId="249263A8" w14:textId="073F5827" w:rsidR="00A60E82" w:rsidRDefault="00A60E82">
          <w:pPr>
            <w:pStyle w:val="TOC1"/>
            <w:tabs>
              <w:tab w:val="right" w:leader="dot" w:pos="9350"/>
            </w:tabs>
            <w:rPr>
              <w:noProof/>
            </w:rPr>
          </w:pPr>
          <w:hyperlink w:anchor="_Toc65696023" w:history="1">
            <w:r w:rsidRPr="004729CF">
              <w:rPr>
                <w:rStyle w:val="Hyperlink"/>
                <w:noProof/>
              </w:rPr>
              <w:t>Statement of Problem</w:t>
            </w:r>
            <w:r>
              <w:rPr>
                <w:noProof/>
                <w:webHidden/>
              </w:rPr>
              <w:tab/>
            </w:r>
            <w:r>
              <w:rPr>
                <w:noProof/>
                <w:webHidden/>
              </w:rPr>
              <w:fldChar w:fldCharType="begin"/>
            </w:r>
            <w:r>
              <w:rPr>
                <w:noProof/>
                <w:webHidden/>
              </w:rPr>
              <w:instrText xml:space="preserve"> PAGEREF _Toc65696023 \h </w:instrText>
            </w:r>
            <w:r>
              <w:rPr>
                <w:noProof/>
                <w:webHidden/>
              </w:rPr>
            </w:r>
            <w:r>
              <w:rPr>
                <w:noProof/>
                <w:webHidden/>
              </w:rPr>
              <w:fldChar w:fldCharType="separate"/>
            </w:r>
            <w:r>
              <w:rPr>
                <w:noProof/>
                <w:webHidden/>
              </w:rPr>
              <w:t>13</w:t>
            </w:r>
            <w:r>
              <w:rPr>
                <w:noProof/>
                <w:webHidden/>
              </w:rPr>
              <w:fldChar w:fldCharType="end"/>
            </w:r>
          </w:hyperlink>
        </w:p>
        <w:p w14:paraId="1F05F4E2" w14:textId="37C3C1B7" w:rsidR="00A60E82" w:rsidRDefault="00A60E82">
          <w:pPr>
            <w:pStyle w:val="TOC1"/>
            <w:tabs>
              <w:tab w:val="right" w:leader="dot" w:pos="9350"/>
            </w:tabs>
            <w:rPr>
              <w:noProof/>
            </w:rPr>
          </w:pPr>
          <w:hyperlink w:anchor="_Toc65696024" w:history="1">
            <w:r w:rsidRPr="004729CF">
              <w:rPr>
                <w:rStyle w:val="Hyperlink"/>
                <w:noProof/>
              </w:rPr>
              <w:t>Hypothesis</w:t>
            </w:r>
            <w:r>
              <w:rPr>
                <w:noProof/>
                <w:webHidden/>
              </w:rPr>
              <w:tab/>
            </w:r>
            <w:r>
              <w:rPr>
                <w:noProof/>
                <w:webHidden/>
              </w:rPr>
              <w:fldChar w:fldCharType="begin"/>
            </w:r>
            <w:r>
              <w:rPr>
                <w:noProof/>
                <w:webHidden/>
              </w:rPr>
              <w:instrText xml:space="preserve"> PAGEREF _Toc65696024 \h </w:instrText>
            </w:r>
            <w:r>
              <w:rPr>
                <w:noProof/>
                <w:webHidden/>
              </w:rPr>
            </w:r>
            <w:r>
              <w:rPr>
                <w:noProof/>
                <w:webHidden/>
              </w:rPr>
              <w:fldChar w:fldCharType="separate"/>
            </w:r>
            <w:r>
              <w:rPr>
                <w:noProof/>
                <w:webHidden/>
              </w:rPr>
              <w:t>13</w:t>
            </w:r>
            <w:r>
              <w:rPr>
                <w:noProof/>
                <w:webHidden/>
              </w:rPr>
              <w:fldChar w:fldCharType="end"/>
            </w:r>
          </w:hyperlink>
        </w:p>
        <w:p w14:paraId="42903534" w14:textId="5B7B6EDB" w:rsidR="00A60E82" w:rsidRDefault="00A60E82">
          <w:pPr>
            <w:pStyle w:val="TOC1"/>
            <w:tabs>
              <w:tab w:val="right" w:leader="dot" w:pos="9350"/>
            </w:tabs>
            <w:rPr>
              <w:noProof/>
            </w:rPr>
          </w:pPr>
          <w:hyperlink w:anchor="_Toc65696025" w:history="1">
            <w:r w:rsidRPr="004729CF">
              <w:rPr>
                <w:rStyle w:val="Hyperlink"/>
                <w:noProof/>
              </w:rPr>
              <w:t>Materials</w:t>
            </w:r>
            <w:r>
              <w:rPr>
                <w:noProof/>
                <w:webHidden/>
              </w:rPr>
              <w:tab/>
            </w:r>
            <w:r>
              <w:rPr>
                <w:noProof/>
                <w:webHidden/>
              </w:rPr>
              <w:fldChar w:fldCharType="begin"/>
            </w:r>
            <w:r>
              <w:rPr>
                <w:noProof/>
                <w:webHidden/>
              </w:rPr>
              <w:instrText xml:space="preserve"> PAGEREF _Toc65696025 \h </w:instrText>
            </w:r>
            <w:r>
              <w:rPr>
                <w:noProof/>
                <w:webHidden/>
              </w:rPr>
            </w:r>
            <w:r>
              <w:rPr>
                <w:noProof/>
                <w:webHidden/>
              </w:rPr>
              <w:fldChar w:fldCharType="separate"/>
            </w:r>
            <w:r>
              <w:rPr>
                <w:noProof/>
                <w:webHidden/>
              </w:rPr>
              <w:t>13</w:t>
            </w:r>
            <w:r>
              <w:rPr>
                <w:noProof/>
                <w:webHidden/>
              </w:rPr>
              <w:fldChar w:fldCharType="end"/>
            </w:r>
          </w:hyperlink>
        </w:p>
        <w:p w14:paraId="3155E116" w14:textId="7E334E90" w:rsidR="00A60E82" w:rsidRDefault="00A60E82">
          <w:pPr>
            <w:pStyle w:val="TOC1"/>
            <w:tabs>
              <w:tab w:val="right" w:leader="dot" w:pos="9350"/>
            </w:tabs>
            <w:rPr>
              <w:noProof/>
            </w:rPr>
          </w:pPr>
          <w:hyperlink w:anchor="_Toc65696026" w:history="1">
            <w:r w:rsidRPr="004729CF">
              <w:rPr>
                <w:rStyle w:val="Hyperlink"/>
                <w:noProof/>
              </w:rPr>
              <w:t>Procedure</w:t>
            </w:r>
            <w:r>
              <w:rPr>
                <w:noProof/>
                <w:webHidden/>
              </w:rPr>
              <w:tab/>
            </w:r>
            <w:r>
              <w:rPr>
                <w:noProof/>
                <w:webHidden/>
              </w:rPr>
              <w:fldChar w:fldCharType="begin"/>
            </w:r>
            <w:r>
              <w:rPr>
                <w:noProof/>
                <w:webHidden/>
              </w:rPr>
              <w:instrText xml:space="preserve"> PAGEREF _Toc65696026 \h </w:instrText>
            </w:r>
            <w:r>
              <w:rPr>
                <w:noProof/>
                <w:webHidden/>
              </w:rPr>
            </w:r>
            <w:r>
              <w:rPr>
                <w:noProof/>
                <w:webHidden/>
              </w:rPr>
              <w:fldChar w:fldCharType="separate"/>
            </w:r>
            <w:r>
              <w:rPr>
                <w:noProof/>
                <w:webHidden/>
              </w:rPr>
              <w:t>14</w:t>
            </w:r>
            <w:r>
              <w:rPr>
                <w:noProof/>
                <w:webHidden/>
              </w:rPr>
              <w:fldChar w:fldCharType="end"/>
            </w:r>
          </w:hyperlink>
        </w:p>
        <w:p w14:paraId="46A8D0A0" w14:textId="094924F3" w:rsidR="00A60E82" w:rsidRDefault="00A60E82">
          <w:pPr>
            <w:pStyle w:val="TOC2"/>
            <w:tabs>
              <w:tab w:val="left" w:pos="660"/>
              <w:tab w:val="right" w:leader="dot" w:pos="9350"/>
            </w:tabs>
            <w:rPr>
              <w:noProof/>
            </w:rPr>
          </w:pPr>
          <w:hyperlink w:anchor="_Toc65696027" w:history="1">
            <w:r w:rsidRPr="004729CF">
              <w:rPr>
                <w:rStyle w:val="Hyperlink"/>
                <w:noProof/>
              </w:rPr>
              <w:t>1.</w:t>
            </w:r>
            <w:r>
              <w:rPr>
                <w:noProof/>
              </w:rPr>
              <w:tab/>
            </w:r>
            <w:r w:rsidRPr="004729CF">
              <w:rPr>
                <w:rStyle w:val="Hyperlink"/>
                <w:noProof/>
              </w:rPr>
              <w:t>Steps</w:t>
            </w:r>
            <w:r>
              <w:rPr>
                <w:noProof/>
                <w:webHidden/>
              </w:rPr>
              <w:tab/>
            </w:r>
            <w:r>
              <w:rPr>
                <w:noProof/>
                <w:webHidden/>
              </w:rPr>
              <w:fldChar w:fldCharType="begin"/>
            </w:r>
            <w:r>
              <w:rPr>
                <w:noProof/>
                <w:webHidden/>
              </w:rPr>
              <w:instrText xml:space="preserve"> PAGEREF _Toc65696027 \h </w:instrText>
            </w:r>
            <w:r>
              <w:rPr>
                <w:noProof/>
                <w:webHidden/>
              </w:rPr>
            </w:r>
            <w:r>
              <w:rPr>
                <w:noProof/>
                <w:webHidden/>
              </w:rPr>
              <w:fldChar w:fldCharType="separate"/>
            </w:r>
            <w:r>
              <w:rPr>
                <w:noProof/>
                <w:webHidden/>
              </w:rPr>
              <w:t>14</w:t>
            </w:r>
            <w:r>
              <w:rPr>
                <w:noProof/>
                <w:webHidden/>
              </w:rPr>
              <w:fldChar w:fldCharType="end"/>
            </w:r>
          </w:hyperlink>
        </w:p>
        <w:p w14:paraId="5558567A" w14:textId="4C57D5D9" w:rsidR="00A60E82" w:rsidRDefault="00A60E82">
          <w:pPr>
            <w:pStyle w:val="TOC2"/>
            <w:tabs>
              <w:tab w:val="left" w:pos="660"/>
              <w:tab w:val="right" w:leader="dot" w:pos="9350"/>
            </w:tabs>
            <w:rPr>
              <w:noProof/>
            </w:rPr>
          </w:pPr>
          <w:hyperlink w:anchor="_Toc65696028" w:history="1">
            <w:r w:rsidRPr="004729CF">
              <w:rPr>
                <w:rStyle w:val="Hyperlink"/>
                <w:noProof/>
              </w:rPr>
              <w:t>2.</w:t>
            </w:r>
            <w:r>
              <w:rPr>
                <w:noProof/>
              </w:rPr>
              <w:tab/>
            </w:r>
            <w:r w:rsidRPr="004729CF">
              <w:rPr>
                <w:rStyle w:val="Hyperlink"/>
                <w:noProof/>
              </w:rPr>
              <w:t>Data preprocessing</w:t>
            </w:r>
            <w:r>
              <w:rPr>
                <w:noProof/>
                <w:webHidden/>
              </w:rPr>
              <w:tab/>
            </w:r>
            <w:r>
              <w:rPr>
                <w:noProof/>
                <w:webHidden/>
              </w:rPr>
              <w:fldChar w:fldCharType="begin"/>
            </w:r>
            <w:r>
              <w:rPr>
                <w:noProof/>
                <w:webHidden/>
              </w:rPr>
              <w:instrText xml:space="preserve"> PAGEREF _Toc65696028 \h </w:instrText>
            </w:r>
            <w:r>
              <w:rPr>
                <w:noProof/>
                <w:webHidden/>
              </w:rPr>
            </w:r>
            <w:r>
              <w:rPr>
                <w:noProof/>
                <w:webHidden/>
              </w:rPr>
              <w:fldChar w:fldCharType="separate"/>
            </w:r>
            <w:r>
              <w:rPr>
                <w:noProof/>
                <w:webHidden/>
              </w:rPr>
              <w:t>15</w:t>
            </w:r>
            <w:r>
              <w:rPr>
                <w:noProof/>
                <w:webHidden/>
              </w:rPr>
              <w:fldChar w:fldCharType="end"/>
            </w:r>
          </w:hyperlink>
        </w:p>
        <w:p w14:paraId="38FA63AF" w14:textId="00464EE4" w:rsidR="00A60E82" w:rsidRDefault="00A60E82">
          <w:pPr>
            <w:pStyle w:val="TOC2"/>
            <w:tabs>
              <w:tab w:val="left" w:pos="660"/>
              <w:tab w:val="right" w:leader="dot" w:pos="9350"/>
            </w:tabs>
            <w:rPr>
              <w:noProof/>
            </w:rPr>
          </w:pPr>
          <w:hyperlink w:anchor="_Toc65696029" w:history="1">
            <w:r w:rsidRPr="004729CF">
              <w:rPr>
                <w:rStyle w:val="Hyperlink"/>
                <w:noProof/>
              </w:rPr>
              <w:t>3.</w:t>
            </w:r>
            <w:r>
              <w:rPr>
                <w:noProof/>
              </w:rPr>
              <w:tab/>
            </w:r>
            <w:r w:rsidRPr="004729CF">
              <w:rPr>
                <w:rStyle w:val="Hyperlink"/>
                <w:noProof/>
              </w:rPr>
              <w:t>Individual networks for image classification</w:t>
            </w:r>
            <w:r>
              <w:rPr>
                <w:noProof/>
                <w:webHidden/>
              </w:rPr>
              <w:tab/>
            </w:r>
            <w:r>
              <w:rPr>
                <w:noProof/>
                <w:webHidden/>
              </w:rPr>
              <w:fldChar w:fldCharType="begin"/>
            </w:r>
            <w:r>
              <w:rPr>
                <w:noProof/>
                <w:webHidden/>
              </w:rPr>
              <w:instrText xml:space="preserve"> PAGEREF _Toc65696029 \h </w:instrText>
            </w:r>
            <w:r>
              <w:rPr>
                <w:noProof/>
                <w:webHidden/>
              </w:rPr>
            </w:r>
            <w:r>
              <w:rPr>
                <w:noProof/>
                <w:webHidden/>
              </w:rPr>
              <w:fldChar w:fldCharType="separate"/>
            </w:r>
            <w:r>
              <w:rPr>
                <w:noProof/>
                <w:webHidden/>
              </w:rPr>
              <w:t>15</w:t>
            </w:r>
            <w:r>
              <w:rPr>
                <w:noProof/>
                <w:webHidden/>
              </w:rPr>
              <w:fldChar w:fldCharType="end"/>
            </w:r>
          </w:hyperlink>
        </w:p>
        <w:p w14:paraId="78CEF07C" w14:textId="2FFE39D1" w:rsidR="00A60E82" w:rsidRDefault="00A60E82">
          <w:pPr>
            <w:pStyle w:val="TOC3"/>
            <w:tabs>
              <w:tab w:val="left" w:pos="880"/>
              <w:tab w:val="right" w:leader="dot" w:pos="9350"/>
            </w:tabs>
            <w:rPr>
              <w:noProof/>
            </w:rPr>
          </w:pPr>
          <w:hyperlink w:anchor="_Toc65696030" w:history="1">
            <w:r w:rsidRPr="004729CF">
              <w:rPr>
                <w:rStyle w:val="Hyperlink"/>
                <w:noProof/>
              </w:rPr>
              <w:t>1)</w:t>
            </w:r>
            <w:r>
              <w:rPr>
                <w:noProof/>
              </w:rPr>
              <w:tab/>
            </w:r>
            <w:r w:rsidRPr="004729CF">
              <w:rPr>
                <w:rStyle w:val="Hyperlink"/>
                <w:noProof/>
              </w:rPr>
              <w:t>Different baseline neural network structures</w:t>
            </w:r>
            <w:r>
              <w:rPr>
                <w:noProof/>
                <w:webHidden/>
              </w:rPr>
              <w:tab/>
            </w:r>
            <w:r>
              <w:rPr>
                <w:noProof/>
                <w:webHidden/>
              </w:rPr>
              <w:fldChar w:fldCharType="begin"/>
            </w:r>
            <w:r>
              <w:rPr>
                <w:noProof/>
                <w:webHidden/>
              </w:rPr>
              <w:instrText xml:space="preserve"> PAGEREF _Toc65696030 \h </w:instrText>
            </w:r>
            <w:r>
              <w:rPr>
                <w:noProof/>
                <w:webHidden/>
              </w:rPr>
            </w:r>
            <w:r>
              <w:rPr>
                <w:noProof/>
                <w:webHidden/>
              </w:rPr>
              <w:fldChar w:fldCharType="separate"/>
            </w:r>
            <w:r>
              <w:rPr>
                <w:noProof/>
                <w:webHidden/>
              </w:rPr>
              <w:t>15</w:t>
            </w:r>
            <w:r>
              <w:rPr>
                <w:noProof/>
                <w:webHidden/>
              </w:rPr>
              <w:fldChar w:fldCharType="end"/>
            </w:r>
          </w:hyperlink>
        </w:p>
        <w:p w14:paraId="35ECC2ED" w14:textId="4259B28D" w:rsidR="00A60E82" w:rsidRDefault="00A60E82">
          <w:pPr>
            <w:pStyle w:val="TOC3"/>
            <w:tabs>
              <w:tab w:val="left" w:pos="880"/>
              <w:tab w:val="right" w:leader="dot" w:pos="9350"/>
            </w:tabs>
            <w:rPr>
              <w:noProof/>
            </w:rPr>
          </w:pPr>
          <w:hyperlink w:anchor="_Toc65696031" w:history="1">
            <w:r w:rsidRPr="004729CF">
              <w:rPr>
                <w:rStyle w:val="Hyperlink"/>
                <w:noProof/>
              </w:rPr>
              <w:t>2)</w:t>
            </w:r>
            <w:r>
              <w:rPr>
                <w:noProof/>
              </w:rPr>
              <w:tab/>
            </w:r>
            <w:r w:rsidRPr="004729CF">
              <w:rPr>
                <w:rStyle w:val="Hyperlink"/>
                <w:noProof/>
              </w:rPr>
              <w:t>Structure of added dense layers</w:t>
            </w:r>
            <w:r>
              <w:rPr>
                <w:noProof/>
                <w:webHidden/>
              </w:rPr>
              <w:tab/>
            </w:r>
            <w:r>
              <w:rPr>
                <w:noProof/>
                <w:webHidden/>
              </w:rPr>
              <w:fldChar w:fldCharType="begin"/>
            </w:r>
            <w:r>
              <w:rPr>
                <w:noProof/>
                <w:webHidden/>
              </w:rPr>
              <w:instrText xml:space="preserve"> PAGEREF _Toc65696031 \h </w:instrText>
            </w:r>
            <w:r>
              <w:rPr>
                <w:noProof/>
                <w:webHidden/>
              </w:rPr>
            </w:r>
            <w:r>
              <w:rPr>
                <w:noProof/>
                <w:webHidden/>
              </w:rPr>
              <w:fldChar w:fldCharType="separate"/>
            </w:r>
            <w:r>
              <w:rPr>
                <w:noProof/>
                <w:webHidden/>
              </w:rPr>
              <w:t>15</w:t>
            </w:r>
            <w:r>
              <w:rPr>
                <w:noProof/>
                <w:webHidden/>
              </w:rPr>
              <w:fldChar w:fldCharType="end"/>
            </w:r>
          </w:hyperlink>
        </w:p>
        <w:p w14:paraId="56FEDDEE" w14:textId="02D1B51E" w:rsidR="00A60E82" w:rsidRDefault="00A60E82">
          <w:pPr>
            <w:pStyle w:val="TOC3"/>
            <w:tabs>
              <w:tab w:val="left" w:pos="880"/>
              <w:tab w:val="right" w:leader="dot" w:pos="9350"/>
            </w:tabs>
            <w:rPr>
              <w:noProof/>
            </w:rPr>
          </w:pPr>
          <w:hyperlink w:anchor="_Toc65696032" w:history="1">
            <w:r w:rsidRPr="004729CF">
              <w:rPr>
                <w:rStyle w:val="Hyperlink"/>
                <w:noProof/>
              </w:rPr>
              <w:t>3)</w:t>
            </w:r>
            <w:r>
              <w:rPr>
                <w:noProof/>
              </w:rPr>
              <w:tab/>
            </w:r>
            <w:r w:rsidRPr="004729CF">
              <w:rPr>
                <w:rStyle w:val="Hyperlink"/>
                <w:noProof/>
              </w:rPr>
              <w:t>Pooling</w:t>
            </w:r>
            <w:r>
              <w:rPr>
                <w:noProof/>
                <w:webHidden/>
              </w:rPr>
              <w:tab/>
            </w:r>
            <w:r>
              <w:rPr>
                <w:noProof/>
                <w:webHidden/>
              </w:rPr>
              <w:fldChar w:fldCharType="begin"/>
            </w:r>
            <w:r>
              <w:rPr>
                <w:noProof/>
                <w:webHidden/>
              </w:rPr>
              <w:instrText xml:space="preserve"> PAGEREF _Toc65696032 \h </w:instrText>
            </w:r>
            <w:r>
              <w:rPr>
                <w:noProof/>
                <w:webHidden/>
              </w:rPr>
            </w:r>
            <w:r>
              <w:rPr>
                <w:noProof/>
                <w:webHidden/>
              </w:rPr>
              <w:fldChar w:fldCharType="separate"/>
            </w:r>
            <w:r>
              <w:rPr>
                <w:noProof/>
                <w:webHidden/>
              </w:rPr>
              <w:t>15</w:t>
            </w:r>
            <w:r>
              <w:rPr>
                <w:noProof/>
                <w:webHidden/>
              </w:rPr>
              <w:fldChar w:fldCharType="end"/>
            </w:r>
          </w:hyperlink>
        </w:p>
        <w:p w14:paraId="0A94D984" w14:textId="4217877F" w:rsidR="00A60E82" w:rsidRDefault="00A60E82">
          <w:pPr>
            <w:pStyle w:val="TOC3"/>
            <w:tabs>
              <w:tab w:val="left" w:pos="880"/>
              <w:tab w:val="right" w:leader="dot" w:pos="9350"/>
            </w:tabs>
            <w:rPr>
              <w:noProof/>
            </w:rPr>
          </w:pPr>
          <w:hyperlink w:anchor="_Toc65696033" w:history="1">
            <w:r w:rsidRPr="004729CF">
              <w:rPr>
                <w:rStyle w:val="Hyperlink"/>
                <w:noProof/>
              </w:rPr>
              <w:t>4)</w:t>
            </w:r>
            <w:r>
              <w:rPr>
                <w:noProof/>
              </w:rPr>
              <w:tab/>
            </w:r>
            <w:r w:rsidRPr="004729CF">
              <w:rPr>
                <w:rStyle w:val="Hyperlink"/>
                <w:noProof/>
              </w:rPr>
              <w:t>Activation functions</w:t>
            </w:r>
            <w:r>
              <w:rPr>
                <w:noProof/>
                <w:webHidden/>
              </w:rPr>
              <w:tab/>
            </w:r>
            <w:r>
              <w:rPr>
                <w:noProof/>
                <w:webHidden/>
              </w:rPr>
              <w:fldChar w:fldCharType="begin"/>
            </w:r>
            <w:r>
              <w:rPr>
                <w:noProof/>
                <w:webHidden/>
              </w:rPr>
              <w:instrText xml:space="preserve"> PAGEREF _Toc65696033 \h </w:instrText>
            </w:r>
            <w:r>
              <w:rPr>
                <w:noProof/>
                <w:webHidden/>
              </w:rPr>
            </w:r>
            <w:r>
              <w:rPr>
                <w:noProof/>
                <w:webHidden/>
              </w:rPr>
              <w:fldChar w:fldCharType="separate"/>
            </w:r>
            <w:r>
              <w:rPr>
                <w:noProof/>
                <w:webHidden/>
              </w:rPr>
              <w:t>16</w:t>
            </w:r>
            <w:r>
              <w:rPr>
                <w:noProof/>
                <w:webHidden/>
              </w:rPr>
              <w:fldChar w:fldCharType="end"/>
            </w:r>
          </w:hyperlink>
          <w:r w:rsidR="0071474E">
            <w:rPr>
              <w:rStyle w:val="Hyperlink"/>
              <w:noProof/>
            </w:rPr>
            <w:t xml:space="preserve"> </w:t>
          </w:r>
          <w:r w:rsidR="00CA0505">
            <w:rPr>
              <w:rStyle w:val="Hyperlink"/>
              <w:noProof/>
            </w:rPr>
            <w:t xml:space="preserve"> </w:t>
          </w:r>
        </w:p>
        <w:p w14:paraId="0B695F91" w14:textId="4B75CA43" w:rsidR="00A60E82" w:rsidRDefault="00A60E82">
          <w:pPr>
            <w:pStyle w:val="TOC3"/>
            <w:tabs>
              <w:tab w:val="left" w:pos="880"/>
              <w:tab w:val="right" w:leader="dot" w:pos="9350"/>
            </w:tabs>
            <w:rPr>
              <w:noProof/>
            </w:rPr>
          </w:pPr>
          <w:hyperlink w:anchor="_Toc65696034" w:history="1">
            <w:r w:rsidRPr="004729CF">
              <w:rPr>
                <w:rStyle w:val="Hyperlink"/>
                <w:noProof/>
              </w:rPr>
              <w:t>5)</w:t>
            </w:r>
            <w:r>
              <w:rPr>
                <w:noProof/>
              </w:rPr>
              <w:tab/>
            </w:r>
            <w:r w:rsidRPr="004729CF">
              <w:rPr>
                <w:rStyle w:val="Hyperlink"/>
                <w:noProof/>
              </w:rPr>
              <w:t>Weights</w:t>
            </w:r>
            <w:r>
              <w:rPr>
                <w:noProof/>
                <w:webHidden/>
              </w:rPr>
              <w:tab/>
            </w:r>
            <w:r>
              <w:rPr>
                <w:noProof/>
                <w:webHidden/>
              </w:rPr>
              <w:fldChar w:fldCharType="begin"/>
            </w:r>
            <w:r>
              <w:rPr>
                <w:noProof/>
                <w:webHidden/>
              </w:rPr>
              <w:instrText xml:space="preserve"> PAGEREF _Toc65696034 \h </w:instrText>
            </w:r>
            <w:r>
              <w:rPr>
                <w:noProof/>
                <w:webHidden/>
              </w:rPr>
            </w:r>
            <w:r>
              <w:rPr>
                <w:noProof/>
                <w:webHidden/>
              </w:rPr>
              <w:fldChar w:fldCharType="separate"/>
            </w:r>
            <w:r>
              <w:rPr>
                <w:noProof/>
                <w:webHidden/>
              </w:rPr>
              <w:t>16</w:t>
            </w:r>
            <w:r>
              <w:rPr>
                <w:noProof/>
                <w:webHidden/>
              </w:rPr>
              <w:fldChar w:fldCharType="end"/>
            </w:r>
          </w:hyperlink>
        </w:p>
        <w:p w14:paraId="64840382" w14:textId="7A9F93F4" w:rsidR="00A60E82" w:rsidRDefault="00A60E82">
          <w:pPr>
            <w:pStyle w:val="TOC3"/>
            <w:tabs>
              <w:tab w:val="left" w:pos="880"/>
              <w:tab w:val="right" w:leader="dot" w:pos="9350"/>
            </w:tabs>
            <w:rPr>
              <w:noProof/>
            </w:rPr>
          </w:pPr>
          <w:hyperlink w:anchor="_Toc65696035" w:history="1">
            <w:r w:rsidRPr="004729CF">
              <w:rPr>
                <w:rStyle w:val="Hyperlink"/>
                <w:noProof/>
              </w:rPr>
              <w:t>6)</w:t>
            </w:r>
            <w:r>
              <w:rPr>
                <w:noProof/>
              </w:rPr>
              <w:tab/>
            </w:r>
            <w:r w:rsidRPr="004729CF">
              <w:rPr>
                <w:rStyle w:val="Hyperlink"/>
                <w:noProof/>
              </w:rPr>
              <w:t>Loss/metrics function</w:t>
            </w:r>
            <w:r>
              <w:rPr>
                <w:noProof/>
                <w:webHidden/>
              </w:rPr>
              <w:tab/>
            </w:r>
            <w:r>
              <w:rPr>
                <w:noProof/>
                <w:webHidden/>
              </w:rPr>
              <w:fldChar w:fldCharType="begin"/>
            </w:r>
            <w:r>
              <w:rPr>
                <w:noProof/>
                <w:webHidden/>
              </w:rPr>
              <w:instrText xml:space="preserve"> PAGEREF _Toc65696035 \h </w:instrText>
            </w:r>
            <w:r>
              <w:rPr>
                <w:noProof/>
                <w:webHidden/>
              </w:rPr>
            </w:r>
            <w:r>
              <w:rPr>
                <w:noProof/>
                <w:webHidden/>
              </w:rPr>
              <w:fldChar w:fldCharType="separate"/>
            </w:r>
            <w:r>
              <w:rPr>
                <w:noProof/>
                <w:webHidden/>
              </w:rPr>
              <w:t>16</w:t>
            </w:r>
            <w:r>
              <w:rPr>
                <w:noProof/>
                <w:webHidden/>
              </w:rPr>
              <w:fldChar w:fldCharType="end"/>
            </w:r>
          </w:hyperlink>
        </w:p>
        <w:p w14:paraId="37877728" w14:textId="6A917B8B" w:rsidR="00A60E82" w:rsidRDefault="00A60E82">
          <w:pPr>
            <w:pStyle w:val="TOC3"/>
            <w:tabs>
              <w:tab w:val="left" w:pos="880"/>
              <w:tab w:val="right" w:leader="dot" w:pos="9350"/>
            </w:tabs>
            <w:rPr>
              <w:noProof/>
            </w:rPr>
          </w:pPr>
          <w:hyperlink w:anchor="_Toc65696036" w:history="1">
            <w:r w:rsidRPr="004729CF">
              <w:rPr>
                <w:rStyle w:val="Hyperlink"/>
                <w:noProof/>
              </w:rPr>
              <w:t>7)</w:t>
            </w:r>
            <w:r>
              <w:rPr>
                <w:noProof/>
              </w:rPr>
              <w:tab/>
            </w:r>
            <w:r w:rsidRPr="004729CF">
              <w:rPr>
                <w:rStyle w:val="Hyperlink"/>
                <w:noProof/>
              </w:rPr>
              <w:t>Optimizers</w:t>
            </w:r>
            <w:r>
              <w:rPr>
                <w:noProof/>
                <w:webHidden/>
              </w:rPr>
              <w:tab/>
            </w:r>
            <w:r>
              <w:rPr>
                <w:noProof/>
                <w:webHidden/>
              </w:rPr>
              <w:fldChar w:fldCharType="begin"/>
            </w:r>
            <w:r>
              <w:rPr>
                <w:noProof/>
                <w:webHidden/>
              </w:rPr>
              <w:instrText xml:space="preserve"> PAGEREF _Toc65696036 \h </w:instrText>
            </w:r>
            <w:r>
              <w:rPr>
                <w:noProof/>
                <w:webHidden/>
              </w:rPr>
            </w:r>
            <w:r>
              <w:rPr>
                <w:noProof/>
                <w:webHidden/>
              </w:rPr>
              <w:fldChar w:fldCharType="separate"/>
            </w:r>
            <w:r>
              <w:rPr>
                <w:noProof/>
                <w:webHidden/>
              </w:rPr>
              <w:t>16</w:t>
            </w:r>
            <w:r>
              <w:rPr>
                <w:noProof/>
                <w:webHidden/>
              </w:rPr>
              <w:fldChar w:fldCharType="end"/>
            </w:r>
          </w:hyperlink>
        </w:p>
        <w:p w14:paraId="62F306B5" w14:textId="755FE051" w:rsidR="00A60E82" w:rsidRDefault="00A60E82">
          <w:pPr>
            <w:pStyle w:val="TOC3"/>
            <w:tabs>
              <w:tab w:val="left" w:pos="880"/>
              <w:tab w:val="right" w:leader="dot" w:pos="9350"/>
            </w:tabs>
            <w:rPr>
              <w:noProof/>
            </w:rPr>
          </w:pPr>
          <w:hyperlink w:anchor="_Toc65696037" w:history="1">
            <w:r w:rsidRPr="004729CF">
              <w:rPr>
                <w:rStyle w:val="Hyperlink"/>
                <w:noProof/>
              </w:rPr>
              <w:t>8)</w:t>
            </w:r>
            <w:r>
              <w:rPr>
                <w:noProof/>
              </w:rPr>
              <w:tab/>
            </w:r>
            <w:r w:rsidRPr="004729CF">
              <w:rPr>
                <w:rStyle w:val="Hyperlink"/>
                <w:noProof/>
              </w:rPr>
              <w:t>EarlyStopping</w:t>
            </w:r>
            <w:r>
              <w:rPr>
                <w:noProof/>
                <w:webHidden/>
              </w:rPr>
              <w:tab/>
            </w:r>
            <w:r>
              <w:rPr>
                <w:noProof/>
                <w:webHidden/>
              </w:rPr>
              <w:fldChar w:fldCharType="begin"/>
            </w:r>
            <w:r>
              <w:rPr>
                <w:noProof/>
                <w:webHidden/>
              </w:rPr>
              <w:instrText xml:space="preserve"> PAGEREF _Toc65696037 \h </w:instrText>
            </w:r>
            <w:r>
              <w:rPr>
                <w:noProof/>
                <w:webHidden/>
              </w:rPr>
            </w:r>
            <w:r>
              <w:rPr>
                <w:noProof/>
                <w:webHidden/>
              </w:rPr>
              <w:fldChar w:fldCharType="separate"/>
            </w:r>
            <w:r>
              <w:rPr>
                <w:noProof/>
                <w:webHidden/>
              </w:rPr>
              <w:t>16</w:t>
            </w:r>
            <w:r>
              <w:rPr>
                <w:noProof/>
                <w:webHidden/>
              </w:rPr>
              <w:fldChar w:fldCharType="end"/>
            </w:r>
          </w:hyperlink>
        </w:p>
        <w:p w14:paraId="20552B0B" w14:textId="5A5AF78E" w:rsidR="00A60E82" w:rsidRDefault="00A60E82">
          <w:pPr>
            <w:pStyle w:val="TOC3"/>
            <w:tabs>
              <w:tab w:val="left" w:pos="880"/>
              <w:tab w:val="right" w:leader="dot" w:pos="9350"/>
            </w:tabs>
            <w:rPr>
              <w:noProof/>
            </w:rPr>
          </w:pPr>
          <w:hyperlink w:anchor="_Toc65696038" w:history="1">
            <w:r w:rsidRPr="004729CF">
              <w:rPr>
                <w:rStyle w:val="Hyperlink"/>
                <w:noProof/>
              </w:rPr>
              <w:t>9)</w:t>
            </w:r>
            <w:r>
              <w:rPr>
                <w:noProof/>
              </w:rPr>
              <w:tab/>
            </w:r>
            <w:r w:rsidRPr="004729CF">
              <w:rPr>
                <w:rStyle w:val="Hyperlink"/>
                <w:noProof/>
              </w:rPr>
              <w:t>Drop out parameter</w:t>
            </w:r>
            <w:r>
              <w:rPr>
                <w:noProof/>
                <w:webHidden/>
              </w:rPr>
              <w:tab/>
            </w:r>
            <w:r>
              <w:rPr>
                <w:noProof/>
                <w:webHidden/>
              </w:rPr>
              <w:fldChar w:fldCharType="begin"/>
            </w:r>
            <w:r>
              <w:rPr>
                <w:noProof/>
                <w:webHidden/>
              </w:rPr>
              <w:instrText xml:space="preserve"> PAGEREF _Toc65696038 \h </w:instrText>
            </w:r>
            <w:r>
              <w:rPr>
                <w:noProof/>
                <w:webHidden/>
              </w:rPr>
            </w:r>
            <w:r>
              <w:rPr>
                <w:noProof/>
                <w:webHidden/>
              </w:rPr>
              <w:fldChar w:fldCharType="separate"/>
            </w:r>
            <w:r>
              <w:rPr>
                <w:noProof/>
                <w:webHidden/>
              </w:rPr>
              <w:t>16</w:t>
            </w:r>
            <w:r>
              <w:rPr>
                <w:noProof/>
                <w:webHidden/>
              </w:rPr>
              <w:fldChar w:fldCharType="end"/>
            </w:r>
          </w:hyperlink>
        </w:p>
        <w:p w14:paraId="7E60FDF0" w14:textId="50F9DB6C" w:rsidR="00A60E82" w:rsidRDefault="00A60E82">
          <w:pPr>
            <w:pStyle w:val="TOC3"/>
            <w:tabs>
              <w:tab w:val="left" w:pos="1100"/>
              <w:tab w:val="right" w:leader="dot" w:pos="9350"/>
            </w:tabs>
            <w:rPr>
              <w:noProof/>
            </w:rPr>
          </w:pPr>
          <w:hyperlink w:anchor="_Toc65696039" w:history="1">
            <w:r w:rsidRPr="004729CF">
              <w:rPr>
                <w:rStyle w:val="Hyperlink"/>
                <w:noProof/>
              </w:rPr>
              <w:t>10)</w:t>
            </w:r>
            <w:r>
              <w:rPr>
                <w:noProof/>
              </w:rPr>
              <w:tab/>
            </w:r>
            <w:r w:rsidRPr="004729CF">
              <w:rPr>
                <w:rStyle w:val="Hyperlink"/>
                <w:noProof/>
              </w:rPr>
              <w:t>Different random seeds</w:t>
            </w:r>
            <w:r>
              <w:rPr>
                <w:noProof/>
                <w:webHidden/>
              </w:rPr>
              <w:tab/>
            </w:r>
            <w:r>
              <w:rPr>
                <w:noProof/>
                <w:webHidden/>
              </w:rPr>
              <w:fldChar w:fldCharType="begin"/>
            </w:r>
            <w:r>
              <w:rPr>
                <w:noProof/>
                <w:webHidden/>
              </w:rPr>
              <w:instrText xml:space="preserve"> PAGEREF _Toc65696039 \h </w:instrText>
            </w:r>
            <w:r>
              <w:rPr>
                <w:noProof/>
                <w:webHidden/>
              </w:rPr>
            </w:r>
            <w:r>
              <w:rPr>
                <w:noProof/>
                <w:webHidden/>
              </w:rPr>
              <w:fldChar w:fldCharType="separate"/>
            </w:r>
            <w:r>
              <w:rPr>
                <w:noProof/>
                <w:webHidden/>
              </w:rPr>
              <w:t>16</w:t>
            </w:r>
            <w:r>
              <w:rPr>
                <w:noProof/>
                <w:webHidden/>
              </w:rPr>
              <w:fldChar w:fldCharType="end"/>
            </w:r>
          </w:hyperlink>
        </w:p>
        <w:p w14:paraId="69FAE230" w14:textId="49C99A53" w:rsidR="00A60E82" w:rsidRDefault="00A60E82">
          <w:pPr>
            <w:pStyle w:val="TOC2"/>
            <w:tabs>
              <w:tab w:val="left" w:pos="660"/>
              <w:tab w:val="right" w:leader="dot" w:pos="9350"/>
            </w:tabs>
            <w:rPr>
              <w:noProof/>
            </w:rPr>
          </w:pPr>
          <w:hyperlink w:anchor="_Toc65696040" w:history="1">
            <w:r w:rsidRPr="004729CF">
              <w:rPr>
                <w:rStyle w:val="Hyperlink"/>
                <w:noProof/>
              </w:rPr>
              <w:t>4.</w:t>
            </w:r>
            <w:r>
              <w:rPr>
                <w:noProof/>
              </w:rPr>
              <w:tab/>
            </w:r>
            <w:r w:rsidRPr="004729CF">
              <w:rPr>
                <w:rStyle w:val="Hyperlink"/>
                <w:noProof/>
              </w:rPr>
              <w:t>ThreshNet systems</w:t>
            </w:r>
            <w:r>
              <w:rPr>
                <w:noProof/>
                <w:webHidden/>
              </w:rPr>
              <w:tab/>
            </w:r>
            <w:r>
              <w:rPr>
                <w:noProof/>
                <w:webHidden/>
              </w:rPr>
              <w:fldChar w:fldCharType="begin"/>
            </w:r>
            <w:r>
              <w:rPr>
                <w:noProof/>
                <w:webHidden/>
              </w:rPr>
              <w:instrText xml:space="preserve"> PAGEREF _Toc65696040 \h </w:instrText>
            </w:r>
            <w:r>
              <w:rPr>
                <w:noProof/>
                <w:webHidden/>
              </w:rPr>
            </w:r>
            <w:r>
              <w:rPr>
                <w:noProof/>
                <w:webHidden/>
              </w:rPr>
              <w:fldChar w:fldCharType="separate"/>
            </w:r>
            <w:r>
              <w:rPr>
                <w:noProof/>
                <w:webHidden/>
              </w:rPr>
              <w:t>16</w:t>
            </w:r>
            <w:r>
              <w:rPr>
                <w:noProof/>
                <w:webHidden/>
              </w:rPr>
              <w:fldChar w:fldCharType="end"/>
            </w:r>
          </w:hyperlink>
        </w:p>
        <w:p w14:paraId="58C42AF8" w14:textId="09ACE541" w:rsidR="00A60E82" w:rsidRDefault="00A60E82">
          <w:pPr>
            <w:pStyle w:val="TOC3"/>
            <w:tabs>
              <w:tab w:val="left" w:pos="880"/>
              <w:tab w:val="right" w:leader="dot" w:pos="9350"/>
            </w:tabs>
            <w:rPr>
              <w:noProof/>
            </w:rPr>
          </w:pPr>
          <w:hyperlink w:anchor="_Toc65696041" w:history="1">
            <w:r w:rsidRPr="004729CF">
              <w:rPr>
                <w:rStyle w:val="Hyperlink"/>
                <w:noProof/>
              </w:rPr>
              <w:t>1)</w:t>
            </w:r>
            <w:r>
              <w:rPr>
                <w:noProof/>
              </w:rPr>
              <w:tab/>
            </w:r>
            <w:r w:rsidRPr="004729CF">
              <w:rPr>
                <w:rStyle w:val="Hyperlink"/>
                <w:noProof/>
              </w:rPr>
              <w:t>Select individual networks for the ensembles</w:t>
            </w:r>
            <w:r>
              <w:rPr>
                <w:noProof/>
                <w:webHidden/>
              </w:rPr>
              <w:tab/>
            </w:r>
            <w:r>
              <w:rPr>
                <w:noProof/>
                <w:webHidden/>
              </w:rPr>
              <w:fldChar w:fldCharType="begin"/>
            </w:r>
            <w:r>
              <w:rPr>
                <w:noProof/>
                <w:webHidden/>
              </w:rPr>
              <w:instrText xml:space="preserve"> PAGEREF _Toc65696041 \h </w:instrText>
            </w:r>
            <w:r>
              <w:rPr>
                <w:noProof/>
                <w:webHidden/>
              </w:rPr>
            </w:r>
            <w:r>
              <w:rPr>
                <w:noProof/>
                <w:webHidden/>
              </w:rPr>
              <w:fldChar w:fldCharType="separate"/>
            </w:r>
            <w:r>
              <w:rPr>
                <w:noProof/>
                <w:webHidden/>
              </w:rPr>
              <w:t>16</w:t>
            </w:r>
            <w:r>
              <w:rPr>
                <w:noProof/>
                <w:webHidden/>
              </w:rPr>
              <w:fldChar w:fldCharType="end"/>
            </w:r>
          </w:hyperlink>
        </w:p>
        <w:p w14:paraId="78B15CA2" w14:textId="4573106E" w:rsidR="00A60E82" w:rsidRDefault="00A60E82">
          <w:pPr>
            <w:pStyle w:val="TOC3"/>
            <w:tabs>
              <w:tab w:val="left" w:pos="880"/>
              <w:tab w:val="right" w:leader="dot" w:pos="9350"/>
            </w:tabs>
            <w:rPr>
              <w:noProof/>
            </w:rPr>
          </w:pPr>
          <w:hyperlink w:anchor="_Toc65696042" w:history="1">
            <w:r w:rsidRPr="004729CF">
              <w:rPr>
                <w:rStyle w:val="Hyperlink"/>
                <w:noProof/>
              </w:rPr>
              <w:t>2)</w:t>
            </w:r>
            <w:r>
              <w:rPr>
                <w:noProof/>
              </w:rPr>
              <w:tab/>
            </w:r>
            <w:r w:rsidRPr="004729CF">
              <w:rPr>
                <w:rStyle w:val="Hyperlink"/>
                <w:noProof/>
              </w:rPr>
              <w:t>Build ThreshNet systems</w:t>
            </w:r>
            <w:r>
              <w:rPr>
                <w:noProof/>
                <w:webHidden/>
              </w:rPr>
              <w:tab/>
            </w:r>
            <w:r>
              <w:rPr>
                <w:noProof/>
                <w:webHidden/>
              </w:rPr>
              <w:fldChar w:fldCharType="begin"/>
            </w:r>
            <w:r>
              <w:rPr>
                <w:noProof/>
                <w:webHidden/>
              </w:rPr>
              <w:instrText xml:space="preserve"> PAGEREF _Toc65696042 \h </w:instrText>
            </w:r>
            <w:r>
              <w:rPr>
                <w:noProof/>
                <w:webHidden/>
              </w:rPr>
            </w:r>
            <w:r>
              <w:rPr>
                <w:noProof/>
                <w:webHidden/>
              </w:rPr>
              <w:fldChar w:fldCharType="separate"/>
            </w:r>
            <w:r>
              <w:rPr>
                <w:noProof/>
                <w:webHidden/>
              </w:rPr>
              <w:t>16</w:t>
            </w:r>
            <w:r>
              <w:rPr>
                <w:noProof/>
                <w:webHidden/>
              </w:rPr>
              <w:fldChar w:fldCharType="end"/>
            </w:r>
          </w:hyperlink>
        </w:p>
        <w:p w14:paraId="473BAC4F" w14:textId="16B37574" w:rsidR="00A60E82" w:rsidRDefault="00A60E82">
          <w:pPr>
            <w:pStyle w:val="TOC3"/>
            <w:tabs>
              <w:tab w:val="left" w:pos="880"/>
              <w:tab w:val="right" w:leader="dot" w:pos="9350"/>
            </w:tabs>
            <w:rPr>
              <w:noProof/>
            </w:rPr>
          </w:pPr>
          <w:hyperlink w:anchor="_Toc65696043" w:history="1">
            <w:r w:rsidRPr="004729CF">
              <w:rPr>
                <w:rStyle w:val="Hyperlink"/>
                <w:noProof/>
              </w:rPr>
              <w:t>3)</w:t>
            </w:r>
            <w:r>
              <w:rPr>
                <w:noProof/>
              </w:rPr>
              <w:tab/>
            </w:r>
            <w:r w:rsidRPr="004729CF">
              <w:rPr>
                <w:rStyle w:val="Hyperlink"/>
                <w:noProof/>
              </w:rPr>
              <w:t>Choice of ensemble members</w:t>
            </w:r>
            <w:r>
              <w:rPr>
                <w:noProof/>
                <w:webHidden/>
              </w:rPr>
              <w:tab/>
            </w:r>
            <w:r>
              <w:rPr>
                <w:noProof/>
                <w:webHidden/>
              </w:rPr>
              <w:fldChar w:fldCharType="begin"/>
            </w:r>
            <w:r>
              <w:rPr>
                <w:noProof/>
                <w:webHidden/>
              </w:rPr>
              <w:instrText xml:space="preserve"> PAGEREF _Toc65696043 \h </w:instrText>
            </w:r>
            <w:r>
              <w:rPr>
                <w:noProof/>
                <w:webHidden/>
              </w:rPr>
            </w:r>
            <w:r>
              <w:rPr>
                <w:noProof/>
                <w:webHidden/>
              </w:rPr>
              <w:fldChar w:fldCharType="separate"/>
            </w:r>
            <w:r>
              <w:rPr>
                <w:noProof/>
                <w:webHidden/>
              </w:rPr>
              <w:t>16</w:t>
            </w:r>
            <w:r>
              <w:rPr>
                <w:noProof/>
                <w:webHidden/>
              </w:rPr>
              <w:fldChar w:fldCharType="end"/>
            </w:r>
          </w:hyperlink>
        </w:p>
        <w:p w14:paraId="574E3D79" w14:textId="2FCFA851" w:rsidR="00A60E82" w:rsidRDefault="00A60E82">
          <w:pPr>
            <w:pStyle w:val="TOC3"/>
            <w:tabs>
              <w:tab w:val="left" w:pos="880"/>
              <w:tab w:val="right" w:leader="dot" w:pos="9350"/>
            </w:tabs>
            <w:rPr>
              <w:noProof/>
            </w:rPr>
          </w:pPr>
          <w:hyperlink w:anchor="_Toc65696044" w:history="1">
            <w:r w:rsidRPr="004729CF">
              <w:rPr>
                <w:rStyle w:val="Hyperlink"/>
                <w:noProof/>
              </w:rPr>
              <w:t>4)</w:t>
            </w:r>
            <w:r>
              <w:rPr>
                <w:noProof/>
              </w:rPr>
              <w:tab/>
            </w:r>
            <w:r w:rsidRPr="004729CF">
              <w:rPr>
                <w:rStyle w:val="Hyperlink"/>
                <w:noProof/>
              </w:rPr>
              <w:t>Generate results and plots</w:t>
            </w:r>
            <w:r>
              <w:rPr>
                <w:noProof/>
                <w:webHidden/>
              </w:rPr>
              <w:tab/>
            </w:r>
            <w:r>
              <w:rPr>
                <w:noProof/>
                <w:webHidden/>
              </w:rPr>
              <w:fldChar w:fldCharType="begin"/>
            </w:r>
            <w:r>
              <w:rPr>
                <w:noProof/>
                <w:webHidden/>
              </w:rPr>
              <w:instrText xml:space="preserve"> PAGEREF _Toc65696044 \h </w:instrText>
            </w:r>
            <w:r>
              <w:rPr>
                <w:noProof/>
                <w:webHidden/>
              </w:rPr>
            </w:r>
            <w:r>
              <w:rPr>
                <w:noProof/>
                <w:webHidden/>
              </w:rPr>
              <w:fldChar w:fldCharType="separate"/>
            </w:r>
            <w:r>
              <w:rPr>
                <w:noProof/>
                <w:webHidden/>
              </w:rPr>
              <w:t>17</w:t>
            </w:r>
            <w:r>
              <w:rPr>
                <w:noProof/>
                <w:webHidden/>
              </w:rPr>
              <w:fldChar w:fldCharType="end"/>
            </w:r>
          </w:hyperlink>
        </w:p>
        <w:p w14:paraId="6F991E93" w14:textId="5089701E" w:rsidR="00A60E82" w:rsidRDefault="00A60E82">
          <w:pPr>
            <w:pStyle w:val="TOC2"/>
            <w:tabs>
              <w:tab w:val="left" w:pos="660"/>
              <w:tab w:val="right" w:leader="dot" w:pos="9350"/>
            </w:tabs>
            <w:rPr>
              <w:noProof/>
            </w:rPr>
          </w:pPr>
          <w:hyperlink w:anchor="_Toc65696045" w:history="1">
            <w:r w:rsidRPr="004729CF">
              <w:rPr>
                <w:rStyle w:val="Hyperlink"/>
                <w:noProof/>
              </w:rPr>
              <w:t>5.</w:t>
            </w:r>
            <w:r>
              <w:rPr>
                <w:noProof/>
              </w:rPr>
              <w:tab/>
            </w:r>
            <w:r w:rsidRPr="004729CF">
              <w:rPr>
                <w:rStyle w:val="Hyperlink"/>
                <w:noProof/>
              </w:rPr>
              <w:t>image segmentation</w:t>
            </w:r>
            <w:r>
              <w:rPr>
                <w:noProof/>
                <w:webHidden/>
              </w:rPr>
              <w:tab/>
            </w:r>
            <w:r>
              <w:rPr>
                <w:noProof/>
                <w:webHidden/>
              </w:rPr>
              <w:fldChar w:fldCharType="begin"/>
            </w:r>
            <w:r>
              <w:rPr>
                <w:noProof/>
                <w:webHidden/>
              </w:rPr>
              <w:instrText xml:space="preserve"> PAGEREF _Toc65696045 \h </w:instrText>
            </w:r>
            <w:r>
              <w:rPr>
                <w:noProof/>
                <w:webHidden/>
              </w:rPr>
            </w:r>
            <w:r>
              <w:rPr>
                <w:noProof/>
                <w:webHidden/>
              </w:rPr>
              <w:fldChar w:fldCharType="separate"/>
            </w:r>
            <w:r>
              <w:rPr>
                <w:noProof/>
                <w:webHidden/>
              </w:rPr>
              <w:t>18</w:t>
            </w:r>
            <w:r>
              <w:rPr>
                <w:noProof/>
                <w:webHidden/>
              </w:rPr>
              <w:fldChar w:fldCharType="end"/>
            </w:r>
          </w:hyperlink>
        </w:p>
        <w:p w14:paraId="6036E283" w14:textId="795199A5" w:rsidR="00A60E82" w:rsidRDefault="00A60E82">
          <w:pPr>
            <w:pStyle w:val="TOC1"/>
            <w:tabs>
              <w:tab w:val="right" w:leader="dot" w:pos="9350"/>
            </w:tabs>
            <w:rPr>
              <w:noProof/>
            </w:rPr>
          </w:pPr>
          <w:hyperlink w:anchor="_Toc65696046" w:history="1">
            <w:r w:rsidRPr="004729CF">
              <w:rPr>
                <w:rStyle w:val="Hyperlink"/>
                <w:noProof/>
              </w:rPr>
              <w:t>Results</w:t>
            </w:r>
            <w:r>
              <w:rPr>
                <w:noProof/>
                <w:webHidden/>
              </w:rPr>
              <w:tab/>
            </w:r>
            <w:r>
              <w:rPr>
                <w:noProof/>
                <w:webHidden/>
              </w:rPr>
              <w:fldChar w:fldCharType="begin"/>
            </w:r>
            <w:r>
              <w:rPr>
                <w:noProof/>
                <w:webHidden/>
              </w:rPr>
              <w:instrText xml:space="preserve"> PAGEREF _Toc65696046 \h </w:instrText>
            </w:r>
            <w:r>
              <w:rPr>
                <w:noProof/>
                <w:webHidden/>
              </w:rPr>
            </w:r>
            <w:r>
              <w:rPr>
                <w:noProof/>
                <w:webHidden/>
              </w:rPr>
              <w:fldChar w:fldCharType="separate"/>
            </w:r>
            <w:r>
              <w:rPr>
                <w:noProof/>
                <w:webHidden/>
              </w:rPr>
              <w:t>20</w:t>
            </w:r>
            <w:r>
              <w:rPr>
                <w:noProof/>
                <w:webHidden/>
              </w:rPr>
              <w:fldChar w:fldCharType="end"/>
            </w:r>
          </w:hyperlink>
        </w:p>
        <w:p w14:paraId="349CB832" w14:textId="5133FAF5" w:rsidR="00A60E82" w:rsidRDefault="00A60E82">
          <w:pPr>
            <w:pStyle w:val="TOC2"/>
            <w:tabs>
              <w:tab w:val="left" w:pos="660"/>
              <w:tab w:val="right" w:leader="dot" w:pos="9350"/>
            </w:tabs>
            <w:rPr>
              <w:noProof/>
            </w:rPr>
          </w:pPr>
          <w:hyperlink w:anchor="_Toc65696047" w:history="1">
            <w:r w:rsidRPr="004729CF">
              <w:rPr>
                <w:rStyle w:val="Hyperlink"/>
                <w:noProof/>
              </w:rPr>
              <w:t>1.</w:t>
            </w:r>
            <w:r>
              <w:rPr>
                <w:noProof/>
              </w:rPr>
              <w:tab/>
            </w:r>
            <w:r w:rsidRPr="004729CF">
              <w:rPr>
                <w:rStyle w:val="Hyperlink"/>
                <w:noProof/>
              </w:rPr>
              <w:t>Networks ensemble</w:t>
            </w:r>
            <w:r>
              <w:rPr>
                <w:noProof/>
                <w:webHidden/>
              </w:rPr>
              <w:tab/>
            </w:r>
            <w:r>
              <w:rPr>
                <w:noProof/>
                <w:webHidden/>
              </w:rPr>
              <w:fldChar w:fldCharType="begin"/>
            </w:r>
            <w:r>
              <w:rPr>
                <w:noProof/>
                <w:webHidden/>
              </w:rPr>
              <w:instrText xml:space="preserve"> PAGEREF _Toc65696047 \h </w:instrText>
            </w:r>
            <w:r>
              <w:rPr>
                <w:noProof/>
                <w:webHidden/>
              </w:rPr>
            </w:r>
            <w:r>
              <w:rPr>
                <w:noProof/>
                <w:webHidden/>
              </w:rPr>
              <w:fldChar w:fldCharType="separate"/>
            </w:r>
            <w:r>
              <w:rPr>
                <w:noProof/>
                <w:webHidden/>
              </w:rPr>
              <w:t>20</w:t>
            </w:r>
            <w:r>
              <w:rPr>
                <w:noProof/>
                <w:webHidden/>
              </w:rPr>
              <w:fldChar w:fldCharType="end"/>
            </w:r>
          </w:hyperlink>
        </w:p>
        <w:p w14:paraId="7B53329F" w14:textId="763131E2" w:rsidR="00A60E82" w:rsidRDefault="00A60E82">
          <w:pPr>
            <w:pStyle w:val="TOC2"/>
            <w:tabs>
              <w:tab w:val="left" w:pos="660"/>
              <w:tab w:val="right" w:leader="dot" w:pos="9350"/>
            </w:tabs>
            <w:rPr>
              <w:noProof/>
            </w:rPr>
          </w:pPr>
          <w:hyperlink w:anchor="_Toc65696048" w:history="1">
            <w:r w:rsidRPr="004729CF">
              <w:rPr>
                <w:rStyle w:val="Hyperlink"/>
                <w:noProof/>
              </w:rPr>
              <w:t>6.</w:t>
            </w:r>
            <w:r>
              <w:rPr>
                <w:noProof/>
              </w:rPr>
              <w:tab/>
            </w:r>
            <w:r w:rsidRPr="004729CF">
              <w:rPr>
                <w:rStyle w:val="Hyperlink"/>
                <w:noProof/>
              </w:rPr>
              <w:t>ThreshNet system vs individual networks</w:t>
            </w:r>
            <w:r>
              <w:rPr>
                <w:noProof/>
                <w:webHidden/>
              </w:rPr>
              <w:tab/>
            </w:r>
            <w:r>
              <w:rPr>
                <w:noProof/>
                <w:webHidden/>
              </w:rPr>
              <w:fldChar w:fldCharType="begin"/>
            </w:r>
            <w:r>
              <w:rPr>
                <w:noProof/>
                <w:webHidden/>
              </w:rPr>
              <w:instrText xml:space="preserve"> PAGEREF _Toc65696048 \h </w:instrText>
            </w:r>
            <w:r>
              <w:rPr>
                <w:noProof/>
                <w:webHidden/>
              </w:rPr>
            </w:r>
            <w:r>
              <w:rPr>
                <w:noProof/>
                <w:webHidden/>
              </w:rPr>
              <w:fldChar w:fldCharType="separate"/>
            </w:r>
            <w:r>
              <w:rPr>
                <w:noProof/>
                <w:webHidden/>
              </w:rPr>
              <w:t>21</w:t>
            </w:r>
            <w:r>
              <w:rPr>
                <w:noProof/>
                <w:webHidden/>
              </w:rPr>
              <w:fldChar w:fldCharType="end"/>
            </w:r>
          </w:hyperlink>
        </w:p>
        <w:p w14:paraId="41CA0382" w14:textId="6A20D7D6" w:rsidR="00A60E82" w:rsidRDefault="00A60E82">
          <w:pPr>
            <w:pStyle w:val="TOC2"/>
            <w:tabs>
              <w:tab w:val="left" w:pos="660"/>
              <w:tab w:val="right" w:leader="dot" w:pos="9350"/>
            </w:tabs>
            <w:rPr>
              <w:noProof/>
            </w:rPr>
          </w:pPr>
          <w:hyperlink w:anchor="_Toc65696049" w:history="1">
            <w:r w:rsidRPr="004729CF">
              <w:rPr>
                <w:rStyle w:val="Hyperlink"/>
                <w:noProof/>
              </w:rPr>
              <w:t>7.</w:t>
            </w:r>
            <w:r>
              <w:rPr>
                <w:noProof/>
              </w:rPr>
              <w:tab/>
            </w:r>
            <w:r w:rsidRPr="004729CF">
              <w:rPr>
                <w:rStyle w:val="Hyperlink"/>
                <w:noProof/>
              </w:rPr>
              <w:t>Image segmentation</w:t>
            </w:r>
            <w:r>
              <w:rPr>
                <w:noProof/>
                <w:webHidden/>
              </w:rPr>
              <w:tab/>
            </w:r>
            <w:r>
              <w:rPr>
                <w:noProof/>
                <w:webHidden/>
              </w:rPr>
              <w:fldChar w:fldCharType="begin"/>
            </w:r>
            <w:r>
              <w:rPr>
                <w:noProof/>
                <w:webHidden/>
              </w:rPr>
              <w:instrText xml:space="preserve"> PAGEREF _Toc65696049 \h </w:instrText>
            </w:r>
            <w:r>
              <w:rPr>
                <w:noProof/>
                <w:webHidden/>
              </w:rPr>
            </w:r>
            <w:r>
              <w:rPr>
                <w:noProof/>
                <w:webHidden/>
              </w:rPr>
              <w:fldChar w:fldCharType="separate"/>
            </w:r>
            <w:r>
              <w:rPr>
                <w:noProof/>
                <w:webHidden/>
              </w:rPr>
              <w:t>23</w:t>
            </w:r>
            <w:r>
              <w:rPr>
                <w:noProof/>
                <w:webHidden/>
              </w:rPr>
              <w:fldChar w:fldCharType="end"/>
            </w:r>
          </w:hyperlink>
        </w:p>
        <w:p w14:paraId="7DF574E7" w14:textId="464DAE8B" w:rsidR="00A60E82" w:rsidRDefault="00A60E82">
          <w:pPr>
            <w:pStyle w:val="TOC1"/>
            <w:tabs>
              <w:tab w:val="right" w:leader="dot" w:pos="9350"/>
            </w:tabs>
            <w:rPr>
              <w:noProof/>
            </w:rPr>
          </w:pPr>
          <w:hyperlink w:anchor="_Toc65696050" w:history="1">
            <w:r w:rsidRPr="004729CF">
              <w:rPr>
                <w:rStyle w:val="Hyperlink"/>
                <w:noProof/>
              </w:rPr>
              <w:t>Analysis</w:t>
            </w:r>
            <w:r>
              <w:rPr>
                <w:noProof/>
                <w:webHidden/>
              </w:rPr>
              <w:tab/>
            </w:r>
            <w:r>
              <w:rPr>
                <w:noProof/>
                <w:webHidden/>
              </w:rPr>
              <w:fldChar w:fldCharType="begin"/>
            </w:r>
            <w:r>
              <w:rPr>
                <w:noProof/>
                <w:webHidden/>
              </w:rPr>
              <w:instrText xml:space="preserve"> PAGEREF _Toc65696050 \h </w:instrText>
            </w:r>
            <w:r>
              <w:rPr>
                <w:noProof/>
                <w:webHidden/>
              </w:rPr>
            </w:r>
            <w:r>
              <w:rPr>
                <w:noProof/>
                <w:webHidden/>
              </w:rPr>
              <w:fldChar w:fldCharType="separate"/>
            </w:r>
            <w:r>
              <w:rPr>
                <w:noProof/>
                <w:webHidden/>
              </w:rPr>
              <w:t>24</w:t>
            </w:r>
            <w:r>
              <w:rPr>
                <w:noProof/>
                <w:webHidden/>
              </w:rPr>
              <w:fldChar w:fldCharType="end"/>
            </w:r>
          </w:hyperlink>
        </w:p>
        <w:p w14:paraId="4C92CA96" w14:textId="1A26162A" w:rsidR="00A60E82" w:rsidRDefault="00A60E82">
          <w:pPr>
            <w:pStyle w:val="TOC2"/>
            <w:tabs>
              <w:tab w:val="left" w:pos="660"/>
              <w:tab w:val="right" w:leader="dot" w:pos="9350"/>
            </w:tabs>
            <w:rPr>
              <w:noProof/>
            </w:rPr>
          </w:pPr>
          <w:hyperlink w:anchor="_Toc65696051" w:history="1">
            <w:r w:rsidRPr="004729CF">
              <w:rPr>
                <w:rStyle w:val="Hyperlink"/>
                <w:noProof/>
              </w:rPr>
              <w:t>1.</w:t>
            </w:r>
            <w:r>
              <w:rPr>
                <w:noProof/>
              </w:rPr>
              <w:tab/>
            </w:r>
            <w:r w:rsidRPr="004729CF">
              <w:rPr>
                <w:rStyle w:val="Hyperlink"/>
                <w:noProof/>
              </w:rPr>
              <w:t>Individual Networks</w:t>
            </w:r>
            <w:r>
              <w:rPr>
                <w:noProof/>
                <w:webHidden/>
              </w:rPr>
              <w:tab/>
            </w:r>
            <w:r>
              <w:rPr>
                <w:noProof/>
                <w:webHidden/>
              </w:rPr>
              <w:fldChar w:fldCharType="begin"/>
            </w:r>
            <w:r>
              <w:rPr>
                <w:noProof/>
                <w:webHidden/>
              </w:rPr>
              <w:instrText xml:space="preserve"> PAGEREF _Toc65696051 \h </w:instrText>
            </w:r>
            <w:r>
              <w:rPr>
                <w:noProof/>
                <w:webHidden/>
              </w:rPr>
            </w:r>
            <w:r>
              <w:rPr>
                <w:noProof/>
                <w:webHidden/>
              </w:rPr>
              <w:fldChar w:fldCharType="separate"/>
            </w:r>
            <w:r>
              <w:rPr>
                <w:noProof/>
                <w:webHidden/>
              </w:rPr>
              <w:t>24</w:t>
            </w:r>
            <w:r>
              <w:rPr>
                <w:noProof/>
                <w:webHidden/>
              </w:rPr>
              <w:fldChar w:fldCharType="end"/>
            </w:r>
          </w:hyperlink>
        </w:p>
        <w:p w14:paraId="3672C252" w14:textId="1B078144" w:rsidR="00A60E82" w:rsidRDefault="00A60E82">
          <w:pPr>
            <w:pStyle w:val="TOC2"/>
            <w:tabs>
              <w:tab w:val="left" w:pos="660"/>
              <w:tab w:val="right" w:leader="dot" w:pos="9350"/>
            </w:tabs>
            <w:rPr>
              <w:noProof/>
            </w:rPr>
          </w:pPr>
          <w:hyperlink w:anchor="_Toc65696052" w:history="1">
            <w:r w:rsidRPr="004729CF">
              <w:rPr>
                <w:rStyle w:val="Hyperlink"/>
                <w:noProof/>
              </w:rPr>
              <w:t>2.</w:t>
            </w:r>
            <w:r>
              <w:rPr>
                <w:noProof/>
              </w:rPr>
              <w:tab/>
            </w:r>
            <w:r w:rsidRPr="004729CF">
              <w:rPr>
                <w:rStyle w:val="Hyperlink"/>
                <w:noProof/>
              </w:rPr>
              <w:t>ROC</w:t>
            </w:r>
            <w:r>
              <w:rPr>
                <w:noProof/>
                <w:webHidden/>
              </w:rPr>
              <w:tab/>
            </w:r>
            <w:r>
              <w:rPr>
                <w:noProof/>
                <w:webHidden/>
              </w:rPr>
              <w:fldChar w:fldCharType="begin"/>
            </w:r>
            <w:r>
              <w:rPr>
                <w:noProof/>
                <w:webHidden/>
              </w:rPr>
              <w:instrText xml:space="preserve"> PAGEREF _Toc65696052 \h </w:instrText>
            </w:r>
            <w:r>
              <w:rPr>
                <w:noProof/>
                <w:webHidden/>
              </w:rPr>
            </w:r>
            <w:r>
              <w:rPr>
                <w:noProof/>
                <w:webHidden/>
              </w:rPr>
              <w:fldChar w:fldCharType="separate"/>
            </w:r>
            <w:r>
              <w:rPr>
                <w:noProof/>
                <w:webHidden/>
              </w:rPr>
              <w:t>24</w:t>
            </w:r>
            <w:r>
              <w:rPr>
                <w:noProof/>
                <w:webHidden/>
              </w:rPr>
              <w:fldChar w:fldCharType="end"/>
            </w:r>
          </w:hyperlink>
        </w:p>
        <w:p w14:paraId="6B9597DB" w14:textId="564B7FC5" w:rsidR="00A60E82" w:rsidRDefault="00A60E82">
          <w:pPr>
            <w:pStyle w:val="TOC1"/>
            <w:tabs>
              <w:tab w:val="right" w:leader="dot" w:pos="9350"/>
            </w:tabs>
            <w:rPr>
              <w:noProof/>
            </w:rPr>
          </w:pPr>
          <w:hyperlink w:anchor="_Toc65696053" w:history="1">
            <w:r w:rsidRPr="004729CF">
              <w:rPr>
                <w:rStyle w:val="Hyperlink"/>
                <w:noProof/>
              </w:rPr>
              <w:t>Conclusion</w:t>
            </w:r>
            <w:r>
              <w:rPr>
                <w:noProof/>
                <w:webHidden/>
              </w:rPr>
              <w:tab/>
            </w:r>
            <w:r>
              <w:rPr>
                <w:noProof/>
                <w:webHidden/>
              </w:rPr>
              <w:fldChar w:fldCharType="begin"/>
            </w:r>
            <w:r>
              <w:rPr>
                <w:noProof/>
                <w:webHidden/>
              </w:rPr>
              <w:instrText xml:space="preserve"> PAGEREF _Toc65696053 \h </w:instrText>
            </w:r>
            <w:r>
              <w:rPr>
                <w:noProof/>
                <w:webHidden/>
              </w:rPr>
            </w:r>
            <w:r>
              <w:rPr>
                <w:noProof/>
                <w:webHidden/>
              </w:rPr>
              <w:fldChar w:fldCharType="separate"/>
            </w:r>
            <w:r>
              <w:rPr>
                <w:noProof/>
                <w:webHidden/>
              </w:rPr>
              <w:t>25</w:t>
            </w:r>
            <w:r>
              <w:rPr>
                <w:noProof/>
                <w:webHidden/>
              </w:rPr>
              <w:fldChar w:fldCharType="end"/>
            </w:r>
          </w:hyperlink>
        </w:p>
        <w:p w14:paraId="64EFA51E" w14:textId="6AB7C490" w:rsidR="00A60E82" w:rsidRDefault="00A60E82">
          <w:pPr>
            <w:pStyle w:val="TOC1"/>
            <w:tabs>
              <w:tab w:val="right" w:leader="dot" w:pos="9350"/>
            </w:tabs>
            <w:rPr>
              <w:noProof/>
            </w:rPr>
          </w:pPr>
          <w:hyperlink w:anchor="_Toc65696054" w:history="1">
            <w:r w:rsidRPr="004729CF">
              <w:rPr>
                <w:rStyle w:val="Hyperlink"/>
                <w:noProof/>
              </w:rPr>
              <w:t>Recommendations</w:t>
            </w:r>
            <w:r>
              <w:rPr>
                <w:noProof/>
                <w:webHidden/>
              </w:rPr>
              <w:tab/>
            </w:r>
            <w:r>
              <w:rPr>
                <w:noProof/>
                <w:webHidden/>
              </w:rPr>
              <w:fldChar w:fldCharType="begin"/>
            </w:r>
            <w:r>
              <w:rPr>
                <w:noProof/>
                <w:webHidden/>
              </w:rPr>
              <w:instrText xml:space="preserve"> PAGEREF _Toc65696054 \h </w:instrText>
            </w:r>
            <w:r>
              <w:rPr>
                <w:noProof/>
                <w:webHidden/>
              </w:rPr>
            </w:r>
            <w:r>
              <w:rPr>
                <w:noProof/>
                <w:webHidden/>
              </w:rPr>
              <w:fldChar w:fldCharType="separate"/>
            </w:r>
            <w:r>
              <w:rPr>
                <w:noProof/>
                <w:webHidden/>
              </w:rPr>
              <w:t>26</w:t>
            </w:r>
            <w:r>
              <w:rPr>
                <w:noProof/>
                <w:webHidden/>
              </w:rPr>
              <w:fldChar w:fldCharType="end"/>
            </w:r>
          </w:hyperlink>
        </w:p>
        <w:p w14:paraId="589E53C7" w14:textId="0DD2499B" w:rsidR="00A60E82" w:rsidRDefault="00A60E82">
          <w:pPr>
            <w:pStyle w:val="TOC1"/>
            <w:tabs>
              <w:tab w:val="right" w:leader="dot" w:pos="9350"/>
            </w:tabs>
            <w:rPr>
              <w:noProof/>
            </w:rPr>
          </w:pPr>
          <w:hyperlink w:anchor="_Toc65696055" w:history="1">
            <w:r w:rsidRPr="004729CF">
              <w:rPr>
                <w:rStyle w:val="Hyperlink"/>
                <w:noProof/>
              </w:rPr>
              <w:t>Bibliography</w:t>
            </w:r>
            <w:r>
              <w:rPr>
                <w:noProof/>
                <w:webHidden/>
              </w:rPr>
              <w:tab/>
            </w:r>
            <w:r>
              <w:rPr>
                <w:noProof/>
                <w:webHidden/>
              </w:rPr>
              <w:fldChar w:fldCharType="begin"/>
            </w:r>
            <w:r>
              <w:rPr>
                <w:noProof/>
                <w:webHidden/>
              </w:rPr>
              <w:instrText xml:space="preserve"> PAGEREF _Toc65696055 \h </w:instrText>
            </w:r>
            <w:r>
              <w:rPr>
                <w:noProof/>
                <w:webHidden/>
              </w:rPr>
            </w:r>
            <w:r>
              <w:rPr>
                <w:noProof/>
                <w:webHidden/>
              </w:rPr>
              <w:fldChar w:fldCharType="separate"/>
            </w:r>
            <w:r>
              <w:rPr>
                <w:noProof/>
                <w:webHidden/>
              </w:rPr>
              <w:t>27</w:t>
            </w:r>
            <w:r>
              <w:rPr>
                <w:noProof/>
                <w:webHidden/>
              </w:rPr>
              <w:fldChar w:fldCharType="end"/>
            </w:r>
          </w:hyperlink>
        </w:p>
        <w:p w14:paraId="4D00D800" w14:textId="738EB7EA" w:rsidR="00A60E82" w:rsidRDefault="00A60E82">
          <w:pPr>
            <w:pStyle w:val="TOC1"/>
            <w:tabs>
              <w:tab w:val="right" w:leader="dot" w:pos="9350"/>
            </w:tabs>
            <w:rPr>
              <w:noProof/>
            </w:rPr>
          </w:pPr>
          <w:hyperlink w:anchor="_Toc65696056" w:history="1">
            <w:r w:rsidRPr="004729CF">
              <w:rPr>
                <w:rStyle w:val="Hyperlink"/>
                <w:noProof/>
              </w:rPr>
              <w:t>Appendices/Raw Data</w:t>
            </w:r>
            <w:r>
              <w:rPr>
                <w:noProof/>
                <w:webHidden/>
              </w:rPr>
              <w:tab/>
            </w:r>
            <w:r>
              <w:rPr>
                <w:noProof/>
                <w:webHidden/>
              </w:rPr>
              <w:fldChar w:fldCharType="begin"/>
            </w:r>
            <w:r>
              <w:rPr>
                <w:noProof/>
                <w:webHidden/>
              </w:rPr>
              <w:instrText xml:space="preserve"> PAGEREF _Toc65696056 \h </w:instrText>
            </w:r>
            <w:r>
              <w:rPr>
                <w:noProof/>
                <w:webHidden/>
              </w:rPr>
            </w:r>
            <w:r>
              <w:rPr>
                <w:noProof/>
                <w:webHidden/>
              </w:rPr>
              <w:fldChar w:fldCharType="separate"/>
            </w:r>
            <w:r>
              <w:rPr>
                <w:noProof/>
                <w:webHidden/>
              </w:rPr>
              <w:t>29</w:t>
            </w:r>
            <w:r>
              <w:rPr>
                <w:noProof/>
                <w:webHidden/>
              </w:rPr>
              <w:fldChar w:fldCharType="end"/>
            </w:r>
          </w:hyperlink>
        </w:p>
        <w:p w14:paraId="346B689E" w14:textId="7B84F861" w:rsidR="00A60E82" w:rsidRDefault="00A60E82">
          <w:pPr>
            <w:pStyle w:val="TOC2"/>
            <w:tabs>
              <w:tab w:val="left" w:pos="660"/>
              <w:tab w:val="right" w:leader="dot" w:pos="9350"/>
            </w:tabs>
            <w:rPr>
              <w:noProof/>
            </w:rPr>
          </w:pPr>
          <w:hyperlink w:anchor="_Toc65696057" w:history="1">
            <w:r w:rsidRPr="004729CF">
              <w:rPr>
                <w:rStyle w:val="Hyperlink"/>
                <w:noProof/>
              </w:rPr>
              <w:t>1.</w:t>
            </w:r>
            <w:r>
              <w:rPr>
                <w:noProof/>
              </w:rPr>
              <w:tab/>
            </w:r>
            <w:r w:rsidRPr="004729CF">
              <w:rPr>
                <w:rStyle w:val="Hyperlink"/>
                <w:noProof/>
              </w:rPr>
              <w:t>Data visualization (labelled Dataset)</w:t>
            </w:r>
            <w:r>
              <w:rPr>
                <w:noProof/>
                <w:webHidden/>
              </w:rPr>
              <w:tab/>
            </w:r>
            <w:r>
              <w:rPr>
                <w:noProof/>
                <w:webHidden/>
              </w:rPr>
              <w:fldChar w:fldCharType="begin"/>
            </w:r>
            <w:r>
              <w:rPr>
                <w:noProof/>
                <w:webHidden/>
              </w:rPr>
              <w:instrText xml:space="preserve"> PAGEREF _Toc65696057 \h </w:instrText>
            </w:r>
            <w:r>
              <w:rPr>
                <w:noProof/>
                <w:webHidden/>
              </w:rPr>
            </w:r>
            <w:r>
              <w:rPr>
                <w:noProof/>
                <w:webHidden/>
              </w:rPr>
              <w:fldChar w:fldCharType="separate"/>
            </w:r>
            <w:r>
              <w:rPr>
                <w:noProof/>
                <w:webHidden/>
              </w:rPr>
              <w:t>29</w:t>
            </w:r>
            <w:r>
              <w:rPr>
                <w:noProof/>
                <w:webHidden/>
              </w:rPr>
              <w:fldChar w:fldCharType="end"/>
            </w:r>
          </w:hyperlink>
        </w:p>
        <w:p w14:paraId="17994F77" w14:textId="0837AAD1" w:rsidR="00A60E82" w:rsidRDefault="00A60E82">
          <w:pPr>
            <w:pStyle w:val="TOC2"/>
            <w:tabs>
              <w:tab w:val="left" w:pos="660"/>
              <w:tab w:val="right" w:leader="dot" w:pos="9350"/>
            </w:tabs>
            <w:rPr>
              <w:noProof/>
            </w:rPr>
          </w:pPr>
          <w:hyperlink w:anchor="_Toc65696058" w:history="1">
            <w:r w:rsidRPr="004729CF">
              <w:rPr>
                <w:rStyle w:val="Hyperlink"/>
                <w:noProof/>
              </w:rPr>
              <w:t>2.</w:t>
            </w:r>
            <w:r>
              <w:rPr>
                <w:noProof/>
              </w:rPr>
              <w:tab/>
            </w:r>
            <w:r w:rsidRPr="004729CF">
              <w:rPr>
                <w:rStyle w:val="Hyperlink"/>
                <w:noProof/>
              </w:rPr>
              <w:t>Individual Network Training and testing results</w:t>
            </w:r>
            <w:r>
              <w:rPr>
                <w:noProof/>
                <w:webHidden/>
              </w:rPr>
              <w:tab/>
            </w:r>
            <w:r>
              <w:rPr>
                <w:noProof/>
                <w:webHidden/>
              </w:rPr>
              <w:fldChar w:fldCharType="begin"/>
            </w:r>
            <w:r>
              <w:rPr>
                <w:noProof/>
                <w:webHidden/>
              </w:rPr>
              <w:instrText xml:space="preserve"> PAGEREF _Toc65696058 \h </w:instrText>
            </w:r>
            <w:r>
              <w:rPr>
                <w:noProof/>
                <w:webHidden/>
              </w:rPr>
            </w:r>
            <w:r>
              <w:rPr>
                <w:noProof/>
                <w:webHidden/>
              </w:rPr>
              <w:fldChar w:fldCharType="separate"/>
            </w:r>
            <w:r>
              <w:rPr>
                <w:noProof/>
                <w:webHidden/>
              </w:rPr>
              <w:t>30</w:t>
            </w:r>
            <w:r>
              <w:rPr>
                <w:noProof/>
                <w:webHidden/>
              </w:rPr>
              <w:fldChar w:fldCharType="end"/>
            </w:r>
          </w:hyperlink>
        </w:p>
        <w:p w14:paraId="6F8A4871" w14:textId="3F48F935" w:rsidR="00A60E82" w:rsidRDefault="00A60E82">
          <w:pPr>
            <w:pStyle w:val="TOC3"/>
            <w:tabs>
              <w:tab w:val="left" w:pos="880"/>
              <w:tab w:val="right" w:leader="dot" w:pos="9350"/>
            </w:tabs>
            <w:rPr>
              <w:noProof/>
            </w:rPr>
          </w:pPr>
          <w:hyperlink w:anchor="_Toc65696059" w:history="1">
            <w:r w:rsidRPr="004729CF">
              <w:rPr>
                <w:rStyle w:val="Hyperlink"/>
                <w:noProof/>
              </w:rPr>
              <w:t>1)</w:t>
            </w:r>
            <w:r>
              <w:rPr>
                <w:noProof/>
              </w:rPr>
              <w:tab/>
            </w:r>
            <w:r w:rsidRPr="004729CF">
              <w:rPr>
                <w:rStyle w:val="Hyperlink"/>
                <w:noProof/>
              </w:rPr>
              <w:t>Resnet101 (Only dense layers trainable)</w:t>
            </w:r>
            <w:r>
              <w:rPr>
                <w:noProof/>
                <w:webHidden/>
              </w:rPr>
              <w:tab/>
            </w:r>
            <w:r>
              <w:rPr>
                <w:noProof/>
                <w:webHidden/>
              </w:rPr>
              <w:fldChar w:fldCharType="begin"/>
            </w:r>
            <w:r>
              <w:rPr>
                <w:noProof/>
                <w:webHidden/>
              </w:rPr>
              <w:instrText xml:space="preserve"> PAGEREF _Toc65696059 \h </w:instrText>
            </w:r>
            <w:r>
              <w:rPr>
                <w:noProof/>
                <w:webHidden/>
              </w:rPr>
            </w:r>
            <w:r>
              <w:rPr>
                <w:noProof/>
                <w:webHidden/>
              </w:rPr>
              <w:fldChar w:fldCharType="separate"/>
            </w:r>
            <w:r>
              <w:rPr>
                <w:noProof/>
                <w:webHidden/>
              </w:rPr>
              <w:t>30</w:t>
            </w:r>
            <w:r>
              <w:rPr>
                <w:noProof/>
                <w:webHidden/>
              </w:rPr>
              <w:fldChar w:fldCharType="end"/>
            </w:r>
          </w:hyperlink>
        </w:p>
        <w:p w14:paraId="270A0A71" w14:textId="17840970" w:rsidR="00A60E82" w:rsidRDefault="00A60E82">
          <w:pPr>
            <w:pStyle w:val="TOC3"/>
            <w:tabs>
              <w:tab w:val="left" w:pos="880"/>
              <w:tab w:val="right" w:leader="dot" w:pos="9350"/>
            </w:tabs>
            <w:rPr>
              <w:noProof/>
            </w:rPr>
          </w:pPr>
          <w:hyperlink w:anchor="_Toc65696060" w:history="1">
            <w:r w:rsidRPr="004729CF">
              <w:rPr>
                <w:rStyle w:val="Hyperlink"/>
                <w:noProof/>
              </w:rPr>
              <w:t>2)</w:t>
            </w:r>
            <w:r>
              <w:rPr>
                <w:noProof/>
              </w:rPr>
              <w:tab/>
            </w:r>
            <w:r w:rsidRPr="004729CF">
              <w:rPr>
                <w:rStyle w:val="Hyperlink"/>
                <w:noProof/>
              </w:rPr>
              <w:t>Resnet50 (Only dense layers trainable)</w:t>
            </w:r>
            <w:r>
              <w:rPr>
                <w:noProof/>
                <w:webHidden/>
              </w:rPr>
              <w:tab/>
            </w:r>
            <w:r>
              <w:rPr>
                <w:noProof/>
                <w:webHidden/>
              </w:rPr>
              <w:fldChar w:fldCharType="begin"/>
            </w:r>
            <w:r>
              <w:rPr>
                <w:noProof/>
                <w:webHidden/>
              </w:rPr>
              <w:instrText xml:space="preserve"> PAGEREF _Toc65696060 \h </w:instrText>
            </w:r>
            <w:r>
              <w:rPr>
                <w:noProof/>
                <w:webHidden/>
              </w:rPr>
            </w:r>
            <w:r>
              <w:rPr>
                <w:noProof/>
                <w:webHidden/>
              </w:rPr>
              <w:fldChar w:fldCharType="separate"/>
            </w:r>
            <w:r>
              <w:rPr>
                <w:noProof/>
                <w:webHidden/>
              </w:rPr>
              <w:t>37</w:t>
            </w:r>
            <w:r>
              <w:rPr>
                <w:noProof/>
                <w:webHidden/>
              </w:rPr>
              <w:fldChar w:fldCharType="end"/>
            </w:r>
          </w:hyperlink>
        </w:p>
        <w:p w14:paraId="473F6066" w14:textId="03BBD588" w:rsidR="00A60E82" w:rsidRDefault="00A60E82">
          <w:pPr>
            <w:pStyle w:val="TOC3"/>
            <w:tabs>
              <w:tab w:val="left" w:pos="880"/>
              <w:tab w:val="right" w:leader="dot" w:pos="9350"/>
            </w:tabs>
            <w:rPr>
              <w:noProof/>
            </w:rPr>
          </w:pPr>
          <w:hyperlink w:anchor="_Toc65696061" w:history="1">
            <w:r w:rsidRPr="004729CF">
              <w:rPr>
                <w:rStyle w:val="Hyperlink"/>
                <w:noProof/>
              </w:rPr>
              <w:t>3)</w:t>
            </w:r>
            <w:r>
              <w:rPr>
                <w:noProof/>
              </w:rPr>
              <w:tab/>
            </w:r>
            <w:r w:rsidRPr="004729CF">
              <w:rPr>
                <w:rStyle w:val="Hyperlink"/>
                <w:noProof/>
              </w:rPr>
              <w:t>Resnet50_2 (Only dense layers trainable, pool_size =(4,4))</w:t>
            </w:r>
            <w:r>
              <w:rPr>
                <w:noProof/>
                <w:webHidden/>
              </w:rPr>
              <w:tab/>
            </w:r>
            <w:r>
              <w:rPr>
                <w:noProof/>
                <w:webHidden/>
              </w:rPr>
              <w:fldChar w:fldCharType="begin"/>
            </w:r>
            <w:r>
              <w:rPr>
                <w:noProof/>
                <w:webHidden/>
              </w:rPr>
              <w:instrText xml:space="preserve"> PAGEREF _Toc65696061 \h </w:instrText>
            </w:r>
            <w:r>
              <w:rPr>
                <w:noProof/>
                <w:webHidden/>
              </w:rPr>
            </w:r>
            <w:r>
              <w:rPr>
                <w:noProof/>
                <w:webHidden/>
              </w:rPr>
              <w:fldChar w:fldCharType="separate"/>
            </w:r>
            <w:r>
              <w:rPr>
                <w:noProof/>
                <w:webHidden/>
              </w:rPr>
              <w:t>38</w:t>
            </w:r>
            <w:r>
              <w:rPr>
                <w:noProof/>
                <w:webHidden/>
              </w:rPr>
              <w:fldChar w:fldCharType="end"/>
            </w:r>
          </w:hyperlink>
        </w:p>
        <w:p w14:paraId="6562109B" w14:textId="60FC76F4" w:rsidR="00A60E82" w:rsidRDefault="00A60E82">
          <w:pPr>
            <w:pStyle w:val="TOC3"/>
            <w:tabs>
              <w:tab w:val="left" w:pos="880"/>
              <w:tab w:val="right" w:leader="dot" w:pos="9350"/>
            </w:tabs>
            <w:rPr>
              <w:noProof/>
            </w:rPr>
          </w:pPr>
          <w:hyperlink w:anchor="_Toc65696062" w:history="1">
            <w:r w:rsidRPr="004729CF">
              <w:rPr>
                <w:rStyle w:val="Hyperlink"/>
                <w:noProof/>
              </w:rPr>
              <w:t>4)</w:t>
            </w:r>
            <w:r>
              <w:rPr>
                <w:noProof/>
              </w:rPr>
              <w:tab/>
            </w:r>
            <w:r w:rsidRPr="004729CF">
              <w:rPr>
                <w:rStyle w:val="Hyperlink"/>
                <w:noProof/>
              </w:rPr>
              <w:t>Resnet50_3 (Only dense layers trainable)</w:t>
            </w:r>
            <w:r>
              <w:rPr>
                <w:noProof/>
                <w:webHidden/>
              </w:rPr>
              <w:tab/>
            </w:r>
            <w:r>
              <w:rPr>
                <w:noProof/>
                <w:webHidden/>
              </w:rPr>
              <w:fldChar w:fldCharType="begin"/>
            </w:r>
            <w:r>
              <w:rPr>
                <w:noProof/>
                <w:webHidden/>
              </w:rPr>
              <w:instrText xml:space="preserve"> PAGEREF _Toc65696062 \h </w:instrText>
            </w:r>
            <w:r>
              <w:rPr>
                <w:noProof/>
                <w:webHidden/>
              </w:rPr>
            </w:r>
            <w:r>
              <w:rPr>
                <w:noProof/>
                <w:webHidden/>
              </w:rPr>
              <w:fldChar w:fldCharType="separate"/>
            </w:r>
            <w:r>
              <w:rPr>
                <w:noProof/>
                <w:webHidden/>
              </w:rPr>
              <w:t>39</w:t>
            </w:r>
            <w:r>
              <w:rPr>
                <w:noProof/>
                <w:webHidden/>
              </w:rPr>
              <w:fldChar w:fldCharType="end"/>
            </w:r>
          </w:hyperlink>
        </w:p>
        <w:p w14:paraId="7E23E531" w14:textId="67520E48" w:rsidR="00A60E82" w:rsidRDefault="00A60E82">
          <w:pPr>
            <w:pStyle w:val="TOC3"/>
            <w:tabs>
              <w:tab w:val="left" w:pos="880"/>
              <w:tab w:val="right" w:leader="dot" w:pos="9350"/>
            </w:tabs>
            <w:rPr>
              <w:noProof/>
            </w:rPr>
          </w:pPr>
          <w:hyperlink w:anchor="_Toc65696063" w:history="1">
            <w:r w:rsidRPr="004729CF">
              <w:rPr>
                <w:rStyle w:val="Hyperlink"/>
                <w:noProof/>
              </w:rPr>
              <w:t>5)</w:t>
            </w:r>
            <w:r>
              <w:rPr>
                <w:noProof/>
              </w:rPr>
              <w:tab/>
            </w:r>
            <w:r w:rsidRPr="004729CF">
              <w:rPr>
                <w:rStyle w:val="Hyperlink"/>
                <w:noProof/>
              </w:rPr>
              <w:t>Resnet101_2 (Only dense layers trainable)</w:t>
            </w:r>
            <w:r>
              <w:rPr>
                <w:noProof/>
                <w:webHidden/>
              </w:rPr>
              <w:tab/>
            </w:r>
            <w:r>
              <w:rPr>
                <w:noProof/>
                <w:webHidden/>
              </w:rPr>
              <w:fldChar w:fldCharType="begin"/>
            </w:r>
            <w:r>
              <w:rPr>
                <w:noProof/>
                <w:webHidden/>
              </w:rPr>
              <w:instrText xml:space="preserve"> PAGEREF _Toc65696063 \h </w:instrText>
            </w:r>
            <w:r>
              <w:rPr>
                <w:noProof/>
                <w:webHidden/>
              </w:rPr>
            </w:r>
            <w:r>
              <w:rPr>
                <w:noProof/>
                <w:webHidden/>
              </w:rPr>
              <w:fldChar w:fldCharType="separate"/>
            </w:r>
            <w:r>
              <w:rPr>
                <w:noProof/>
                <w:webHidden/>
              </w:rPr>
              <w:t>40</w:t>
            </w:r>
            <w:r>
              <w:rPr>
                <w:noProof/>
                <w:webHidden/>
              </w:rPr>
              <w:fldChar w:fldCharType="end"/>
            </w:r>
          </w:hyperlink>
        </w:p>
        <w:p w14:paraId="421C95AB" w14:textId="37D0C121" w:rsidR="00A60E82" w:rsidRDefault="00A60E82">
          <w:pPr>
            <w:pStyle w:val="TOC3"/>
            <w:tabs>
              <w:tab w:val="left" w:pos="880"/>
              <w:tab w:val="right" w:leader="dot" w:pos="9350"/>
            </w:tabs>
            <w:rPr>
              <w:noProof/>
            </w:rPr>
          </w:pPr>
          <w:hyperlink w:anchor="_Toc65696064" w:history="1">
            <w:r w:rsidRPr="004729CF">
              <w:rPr>
                <w:rStyle w:val="Hyperlink"/>
                <w:noProof/>
              </w:rPr>
              <w:t>6)</w:t>
            </w:r>
            <w:r>
              <w:rPr>
                <w:noProof/>
              </w:rPr>
              <w:tab/>
            </w:r>
            <w:r w:rsidRPr="004729CF">
              <w:rPr>
                <w:rStyle w:val="Hyperlink"/>
                <w:noProof/>
              </w:rPr>
              <w:t>Resnet152 (Only dense layers trainable)</w:t>
            </w:r>
            <w:r>
              <w:rPr>
                <w:noProof/>
                <w:webHidden/>
              </w:rPr>
              <w:tab/>
            </w:r>
            <w:r>
              <w:rPr>
                <w:noProof/>
                <w:webHidden/>
              </w:rPr>
              <w:fldChar w:fldCharType="begin"/>
            </w:r>
            <w:r>
              <w:rPr>
                <w:noProof/>
                <w:webHidden/>
              </w:rPr>
              <w:instrText xml:space="preserve"> PAGEREF _Toc65696064 \h </w:instrText>
            </w:r>
            <w:r>
              <w:rPr>
                <w:noProof/>
                <w:webHidden/>
              </w:rPr>
            </w:r>
            <w:r>
              <w:rPr>
                <w:noProof/>
                <w:webHidden/>
              </w:rPr>
              <w:fldChar w:fldCharType="separate"/>
            </w:r>
            <w:r>
              <w:rPr>
                <w:noProof/>
                <w:webHidden/>
              </w:rPr>
              <w:t>41</w:t>
            </w:r>
            <w:r>
              <w:rPr>
                <w:noProof/>
                <w:webHidden/>
              </w:rPr>
              <w:fldChar w:fldCharType="end"/>
            </w:r>
          </w:hyperlink>
        </w:p>
        <w:p w14:paraId="5DA6872D" w14:textId="2B46E024" w:rsidR="00A60E82" w:rsidRDefault="00A60E82">
          <w:pPr>
            <w:pStyle w:val="TOC3"/>
            <w:tabs>
              <w:tab w:val="left" w:pos="880"/>
              <w:tab w:val="right" w:leader="dot" w:pos="9350"/>
            </w:tabs>
            <w:rPr>
              <w:noProof/>
            </w:rPr>
          </w:pPr>
          <w:hyperlink w:anchor="_Toc65696065" w:history="1">
            <w:r w:rsidRPr="004729CF">
              <w:rPr>
                <w:rStyle w:val="Hyperlink"/>
                <w:noProof/>
              </w:rPr>
              <w:t>7)</w:t>
            </w:r>
            <w:r>
              <w:rPr>
                <w:noProof/>
              </w:rPr>
              <w:tab/>
            </w:r>
            <w:r w:rsidRPr="004729CF">
              <w:rPr>
                <w:rStyle w:val="Hyperlink"/>
                <w:noProof/>
              </w:rPr>
              <w:t>Resnet152_2 (Only dense layers trainable)</w:t>
            </w:r>
            <w:r>
              <w:rPr>
                <w:noProof/>
                <w:webHidden/>
              </w:rPr>
              <w:tab/>
            </w:r>
            <w:r>
              <w:rPr>
                <w:noProof/>
                <w:webHidden/>
              </w:rPr>
              <w:fldChar w:fldCharType="begin"/>
            </w:r>
            <w:r>
              <w:rPr>
                <w:noProof/>
                <w:webHidden/>
              </w:rPr>
              <w:instrText xml:space="preserve"> PAGEREF _Toc65696065 \h </w:instrText>
            </w:r>
            <w:r>
              <w:rPr>
                <w:noProof/>
                <w:webHidden/>
              </w:rPr>
            </w:r>
            <w:r>
              <w:rPr>
                <w:noProof/>
                <w:webHidden/>
              </w:rPr>
              <w:fldChar w:fldCharType="separate"/>
            </w:r>
            <w:r>
              <w:rPr>
                <w:noProof/>
                <w:webHidden/>
              </w:rPr>
              <w:t>42</w:t>
            </w:r>
            <w:r>
              <w:rPr>
                <w:noProof/>
                <w:webHidden/>
              </w:rPr>
              <w:fldChar w:fldCharType="end"/>
            </w:r>
          </w:hyperlink>
        </w:p>
        <w:p w14:paraId="589CC32E" w14:textId="262F6BB4" w:rsidR="00A60E82" w:rsidRDefault="00A60E82">
          <w:pPr>
            <w:pStyle w:val="TOC3"/>
            <w:tabs>
              <w:tab w:val="left" w:pos="880"/>
              <w:tab w:val="right" w:leader="dot" w:pos="9350"/>
            </w:tabs>
            <w:rPr>
              <w:noProof/>
            </w:rPr>
          </w:pPr>
          <w:hyperlink w:anchor="_Toc65696066" w:history="1">
            <w:r w:rsidRPr="004729CF">
              <w:rPr>
                <w:rStyle w:val="Hyperlink"/>
                <w:noProof/>
              </w:rPr>
              <w:t>8)</w:t>
            </w:r>
            <w:r>
              <w:rPr>
                <w:noProof/>
              </w:rPr>
              <w:tab/>
            </w:r>
            <w:r w:rsidRPr="004729CF">
              <w:rPr>
                <w:rStyle w:val="Hyperlink"/>
                <w:noProof/>
              </w:rPr>
              <w:t>MobileNet (Only dense layers trainable)</w:t>
            </w:r>
            <w:r>
              <w:rPr>
                <w:noProof/>
                <w:webHidden/>
              </w:rPr>
              <w:tab/>
            </w:r>
            <w:r>
              <w:rPr>
                <w:noProof/>
                <w:webHidden/>
              </w:rPr>
              <w:fldChar w:fldCharType="begin"/>
            </w:r>
            <w:r>
              <w:rPr>
                <w:noProof/>
                <w:webHidden/>
              </w:rPr>
              <w:instrText xml:space="preserve"> PAGEREF _Toc65696066 \h </w:instrText>
            </w:r>
            <w:r>
              <w:rPr>
                <w:noProof/>
                <w:webHidden/>
              </w:rPr>
            </w:r>
            <w:r>
              <w:rPr>
                <w:noProof/>
                <w:webHidden/>
              </w:rPr>
              <w:fldChar w:fldCharType="separate"/>
            </w:r>
            <w:r>
              <w:rPr>
                <w:noProof/>
                <w:webHidden/>
              </w:rPr>
              <w:t>43</w:t>
            </w:r>
            <w:r>
              <w:rPr>
                <w:noProof/>
                <w:webHidden/>
              </w:rPr>
              <w:fldChar w:fldCharType="end"/>
            </w:r>
          </w:hyperlink>
        </w:p>
        <w:p w14:paraId="10F8A2E4" w14:textId="2724D52D" w:rsidR="00A60E82" w:rsidRDefault="00A60E82">
          <w:pPr>
            <w:pStyle w:val="TOC3"/>
            <w:tabs>
              <w:tab w:val="left" w:pos="880"/>
              <w:tab w:val="right" w:leader="dot" w:pos="9350"/>
            </w:tabs>
            <w:rPr>
              <w:noProof/>
            </w:rPr>
          </w:pPr>
          <w:hyperlink w:anchor="_Toc65696067" w:history="1">
            <w:r w:rsidRPr="004729CF">
              <w:rPr>
                <w:rStyle w:val="Hyperlink"/>
                <w:noProof/>
              </w:rPr>
              <w:t>9)</w:t>
            </w:r>
            <w:r>
              <w:rPr>
                <w:noProof/>
              </w:rPr>
              <w:tab/>
            </w:r>
            <w:r w:rsidRPr="004729CF">
              <w:rPr>
                <w:rStyle w:val="Hyperlink"/>
                <w:noProof/>
              </w:rPr>
              <w:t>MobileNet-2 (Only dense layers trainable)</w:t>
            </w:r>
            <w:r>
              <w:rPr>
                <w:noProof/>
                <w:webHidden/>
              </w:rPr>
              <w:tab/>
            </w:r>
            <w:r>
              <w:rPr>
                <w:noProof/>
                <w:webHidden/>
              </w:rPr>
              <w:fldChar w:fldCharType="begin"/>
            </w:r>
            <w:r>
              <w:rPr>
                <w:noProof/>
                <w:webHidden/>
              </w:rPr>
              <w:instrText xml:space="preserve"> PAGEREF _Toc65696067 \h </w:instrText>
            </w:r>
            <w:r>
              <w:rPr>
                <w:noProof/>
                <w:webHidden/>
              </w:rPr>
            </w:r>
            <w:r>
              <w:rPr>
                <w:noProof/>
                <w:webHidden/>
              </w:rPr>
              <w:fldChar w:fldCharType="separate"/>
            </w:r>
            <w:r>
              <w:rPr>
                <w:noProof/>
                <w:webHidden/>
              </w:rPr>
              <w:t>44</w:t>
            </w:r>
            <w:r>
              <w:rPr>
                <w:noProof/>
                <w:webHidden/>
              </w:rPr>
              <w:fldChar w:fldCharType="end"/>
            </w:r>
          </w:hyperlink>
        </w:p>
        <w:p w14:paraId="2D8DBCE0" w14:textId="65976C5C" w:rsidR="00A60E82" w:rsidRDefault="00A60E82">
          <w:pPr>
            <w:pStyle w:val="TOC3"/>
            <w:tabs>
              <w:tab w:val="left" w:pos="1100"/>
              <w:tab w:val="right" w:leader="dot" w:pos="9350"/>
            </w:tabs>
            <w:rPr>
              <w:noProof/>
            </w:rPr>
          </w:pPr>
          <w:hyperlink w:anchor="_Toc65696068" w:history="1">
            <w:r w:rsidRPr="004729CF">
              <w:rPr>
                <w:rStyle w:val="Hyperlink"/>
                <w:noProof/>
              </w:rPr>
              <w:t>10)</w:t>
            </w:r>
            <w:r>
              <w:rPr>
                <w:noProof/>
              </w:rPr>
              <w:tab/>
            </w:r>
            <w:r w:rsidRPr="004729CF">
              <w:rPr>
                <w:rStyle w:val="Hyperlink"/>
                <w:noProof/>
              </w:rPr>
              <w:t>MobileNet-3 (Only dense layers trainable)</w:t>
            </w:r>
            <w:r>
              <w:rPr>
                <w:noProof/>
                <w:webHidden/>
              </w:rPr>
              <w:tab/>
            </w:r>
            <w:r>
              <w:rPr>
                <w:noProof/>
                <w:webHidden/>
              </w:rPr>
              <w:fldChar w:fldCharType="begin"/>
            </w:r>
            <w:r>
              <w:rPr>
                <w:noProof/>
                <w:webHidden/>
              </w:rPr>
              <w:instrText xml:space="preserve"> PAGEREF _Toc65696068 \h </w:instrText>
            </w:r>
            <w:r>
              <w:rPr>
                <w:noProof/>
                <w:webHidden/>
              </w:rPr>
            </w:r>
            <w:r>
              <w:rPr>
                <w:noProof/>
                <w:webHidden/>
              </w:rPr>
              <w:fldChar w:fldCharType="separate"/>
            </w:r>
            <w:r>
              <w:rPr>
                <w:noProof/>
                <w:webHidden/>
              </w:rPr>
              <w:t>45</w:t>
            </w:r>
            <w:r>
              <w:rPr>
                <w:noProof/>
                <w:webHidden/>
              </w:rPr>
              <w:fldChar w:fldCharType="end"/>
            </w:r>
          </w:hyperlink>
        </w:p>
        <w:p w14:paraId="3193B21F" w14:textId="611C1CE7" w:rsidR="00A60E82" w:rsidRDefault="00A60E82">
          <w:pPr>
            <w:pStyle w:val="TOC3"/>
            <w:tabs>
              <w:tab w:val="left" w:pos="1100"/>
              <w:tab w:val="right" w:leader="dot" w:pos="9350"/>
            </w:tabs>
            <w:rPr>
              <w:noProof/>
            </w:rPr>
          </w:pPr>
          <w:hyperlink w:anchor="_Toc65696069" w:history="1">
            <w:r w:rsidRPr="004729CF">
              <w:rPr>
                <w:rStyle w:val="Hyperlink"/>
                <w:noProof/>
              </w:rPr>
              <w:t>11)</w:t>
            </w:r>
            <w:r>
              <w:rPr>
                <w:noProof/>
              </w:rPr>
              <w:tab/>
            </w:r>
            <w:r w:rsidRPr="004729CF">
              <w:rPr>
                <w:rStyle w:val="Hyperlink"/>
                <w:noProof/>
              </w:rPr>
              <w:t>Resnet101 (All layers trainable)</w:t>
            </w:r>
            <w:r>
              <w:rPr>
                <w:noProof/>
                <w:webHidden/>
              </w:rPr>
              <w:tab/>
            </w:r>
            <w:r>
              <w:rPr>
                <w:noProof/>
                <w:webHidden/>
              </w:rPr>
              <w:fldChar w:fldCharType="begin"/>
            </w:r>
            <w:r>
              <w:rPr>
                <w:noProof/>
                <w:webHidden/>
              </w:rPr>
              <w:instrText xml:space="preserve"> PAGEREF _Toc65696069 \h </w:instrText>
            </w:r>
            <w:r>
              <w:rPr>
                <w:noProof/>
                <w:webHidden/>
              </w:rPr>
            </w:r>
            <w:r>
              <w:rPr>
                <w:noProof/>
                <w:webHidden/>
              </w:rPr>
              <w:fldChar w:fldCharType="separate"/>
            </w:r>
            <w:r>
              <w:rPr>
                <w:noProof/>
                <w:webHidden/>
              </w:rPr>
              <w:t>46</w:t>
            </w:r>
            <w:r>
              <w:rPr>
                <w:noProof/>
                <w:webHidden/>
              </w:rPr>
              <w:fldChar w:fldCharType="end"/>
            </w:r>
          </w:hyperlink>
        </w:p>
        <w:p w14:paraId="0A251373" w14:textId="1D04FFE2" w:rsidR="00A60E82" w:rsidRDefault="00A60E82">
          <w:pPr>
            <w:pStyle w:val="TOC3"/>
            <w:tabs>
              <w:tab w:val="left" w:pos="1100"/>
              <w:tab w:val="right" w:leader="dot" w:pos="9350"/>
            </w:tabs>
            <w:rPr>
              <w:noProof/>
            </w:rPr>
          </w:pPr>
          <w:hyperlink w:anchor="_Toc65696070" w:history="1">
            <w:r w:rsidRPr="004729CF">
              <w:rPr>
                <w:rStyle w:val="Hyperlink"/>
                <w:noProof/>
              </w:rPr>
              <w:t>12)</w:t>
            </w:r>
            <w:r>
              <w:rPr>
                <w:noProof/>
              </w:rPr>
              <w:tab/>
            </w:r>
            <w:r w:rsidRPr="004729CF">
              <w:rPr>
                <w:rStyle w:val="Hyperlink"/>
                <w:noProof/>
              </w:rPr>
              <w:t>Resnet50 (All layers trainable)</w:t>
            </w:r>
            <w:r>
              <w:rPr>
                <w:noProof/>
                <w:webHidden/>
              </w:rPr>
              <w:tab/>
            </w:r>
            <w:r>
              <w:rPr>
                <w:noProof/>
                <w:webHidden/>
              </w:rPr>
              <w:fldChar w:fldCharType="begin"/>
            </w:r>
            <w:r>
              <w:rPr>
                <w:noProof/>
                <w:webHidden/>
              </w:rPr>
              <w:instrText xml:space="preserve"> PAGEREF _Toc65696070 \h </w:instrText>
            </w:r>
            <w:r>
              <w:rPr>
                <w:noProof/>
                <w:webHidden/>
              </w:rPr>
            </w:r>
            <w:r>
              <w:rPr>
                <w:noProof/>
                <w:webHidden/>
              </w:rPr>
              <w:fldChar w:fldCharType="separate"/>
            </w:r>
            <w:r>
              <w:rPr>
                <w:noProof/>
                <w:webHidden/>
              </w:rPr>
              <w:t>49</w:t>
            </w:r>
            <w:r>
              <w:rPr>
                <w:noProof/>
                <w:webHidden/>
              </w:rPr>
              <w:fldChar w:fldCharType="end"/>
            </w:r>
          </w:hyperlink>
        </w:p>
        <w:p w14:paraId="4B67E17E" w14:textId="5DE71608" w:rsidR="00A60E82" w:rsidRDefault="00A60E82">
          <w:pPr>
            <w:pStyle w:val="TOC3"/>
            <w:tabs>
              <w:tab w:val="left" w:pos="1100"/>
              <w:tab w:val="right" w:leader="dot" w:pos="9350"/>
            </w:tabs>
            <w:rPr>
              <w:noProof/>
            </w:rPr>
          </w:pPr>
          <w:hyperlink w:anchor="_Toc65696071" w:history="1">
            <w:r w:rsidRPr="004729CF">
              <w:rPr>
                <w:rStyle w:val="Hyperlink"/>
                <w:noProof/>
              </w:rPr>
              <w:t>13)</w:t>
            </w:r>
            <w:r>
              <w:rPr>
                <w:noProof/>
              </w:rPr>
              <w:tab/>
            </w:r>
            <w:r w:rsidRPr="004729CF">
              <w:rPr>
                <w:rStyle w:val="Hyperlink"/>
                <w:noProof/>
              </w:rPr>
              <w:t>Resnet50_2 (All layers trainable)</w:t>
            </w:r>
            <w:r>
              <w:rPr>
                <w:noProof/>
                <w:webHidden/>
              </w:rPr>
              <w:tab/>
            </w:r>
            <w:r>
              <w:rPr>
                <w:noProof/>
                <w:webHidden/>
              </w:rPr>
              <w:fldChar w:fldCharType="begin"/>
            </w:r>
            <w:r>
              <w:rPr>
                <w:noProof/>
                <w:webHidden/>
              </w:rPr>
              <w:instrText xml:space="preserve"> PAGEREF _Toc65696071 \h </w:instrText>
            </w:r>
            <w:r>
              <w:rPr>
                <w:noProof/>
                <w:webHidden/>
              </w:rPr>
            </w:r>
            <w:r>
              <w:rPr>
                <w:noProof/>
                <w:webHidden/>
              </w:rPr>
              <w:fldChar w:fldCharType="separate"/>
            </w:r>
            <w:r>
              <w:rPr>
                <w:noProof/>
                <w:webHidden/>
              </w:rPr>
              <w:t>50</w:t>
            </w:r>
            <w:r>
              <w:rPr>
                <w:noProof/>
                <w:webHidden/>
              </w:rPr>
              <w:fldChar w:fldCharType="end"/>
            </w:r>
          </w:hyperlink>
        </w:p>
        <w:p w14:paraId="6B4279E2" w14:textId="0CCE0EC8" w:rsidR="00A60E82" w:rsidRDefault="00A60E82">
          <w:pPr>
            <w:pStyle w:val="TOC3"/>
            <w:tabs>
              <w:tab w:val="left" w:pos="1100"/>
              <w:tab w:val="right" w:leader="dot" w:pos="9350"/>
            </w:tabs>
            <w:rPr>
              <w:noProof/>
            </w:rPr>
          </w:pPr>
          <w:hyperlink w:anchor="_Toc65696072" w:history="1">
            <w:r w:rsidRPr="004729CF">
              <w:rPr>
                <w:rStyle w:val="Hyperlink"/>
                <w:noProof/>
              </w:rPr>
              <w:t>14)</w:t>
            </w:r>
            <w:r>
              <w:rPr>
                <w:noProof/>
              </w:rPr>
              <w:tab/>
            </w:r>
            <w:r w:rsidRPr="004729CF">
              <w:rPr>
                <w:rStyle w:val="Hyperlink"/>
                <w:noProof/>
              </w:rPr>
              <w:t>Resnet50_3 (All layers trainable)</w:t>
            </w:r>
            <w:r>
              <w:rPr>
                <w:noProof/>
                <w:webHidden/>
              </w:rPr>
              <w:tab/>
            </w:r>
            <w:r>
              <w:rPr>
                <w:noProof/>
                <w:webHidden/>
              </w:rPr>
              <w:fldChar w:fldCharType="begin"/>
            </w:r>
            <w:r>
              <w:rPr>
                <w:noProof/>
                <w:webHidden/>
              </w:rPr>
              <w:instrText xml:space="preserve"> PAGEREF _Toc65696072 \h </w:instrText>
            </w:r>
            <w:r>
              <w:rPr>
                <w:noProof/>
                <w:webHidden/>
              </w:rPr>
            </w:r>
            <w:r>
              <w:rPr>
                <w:noProof/>
                <w:webHidden/>
              </w:rPr>
              <w:fldChar w:fldCharType="separate"/>
            </w:r>
            <w:r>
              <w:rPr>
                <w:noProof/>
                <w:webHidden/>
              </w:rPr>
              <w:t>51</w:t>
            </w:r>
            <w:r>
              <w:rPr>
                <w:noProof/>
                <w:webHidden/>
              </w:rPr>
              <w:fldChar w:fldCharType="end"/>
            </w:r>
          </w:hyperlink>
        </w:p>
        <w:p w14:paraId="704ACE81" w14:textId="20A10D4D" w:rsidR="00A60E82" w:rsidRDefault="00A60E82">
          <w:pPr>
            <w:pStyle w:val="TOC3"/>
            <w:tabs>
              <w:tab w:val="left" w:pos="1100"/>
              <w:tab w:val="right" w:leader="dot" w:pos="9350"/>
            </w:tabs>
            <w:rPr>
              <w:noProof/>
            </w:rPr>
          </w:pPr>
          <w:hyperlink w:anchor="_Toc65696073" w:history="1">
            <w:r w:rsidRPr="004729CF">
              <w:rPr>
                <w:rStyle w:val="Hyperlink"/>
                <w:noProof/>
              </w:rPr>
              <w:t>15)</w:t>
            </w:r>
            <w:r>
              <w:rPr>
                <w:noProof/>
              </w:rPr>
              <w:tab/>
            </w:r>
            <w:r w:rsidRPr="004729CF">
              <w:rPr>
                <w:rStyle w:val="Hyperlink"/>
                <w:noProof/>
              </w:rPr>
              <w:t>Resnet101_2 (All layers trainable)</w:t>
            </w:r>
            <w:r>
              <w:rPr>
                <w:noProof/>
                <w:webHidden/>
              </w:rPr>
              <w:tab/>
            </w:r>
            <w:r>
              <w:rPr>
                <w:noProof/>
                <w:webHidden/>
              </w:rPr>
              <w:fldChar w:fldCharType="begin"/>
            </w:r>
            <w:r>
              <w:rPr>
                <w:noProof/>
                <w:webHidden/>
              </w:rPr>
              <w:instrText xml:space="preserve"> PAGEREF _Toc65696073 \h </w:instrText>
            </w:r>
            <w:r>
              <w:rPr>
                <w:noProof/>
                <w:webHidden/>
              </w:rPr>
            </w:r>
            <w:r>
              <w:rPr>
                <w:noProof/>
                <w:webHidden/>
              </w:rPr>
              <w:fldChar w:fldCharType="separate"/>
            </w:r>
            <w:r>
              <w:rPr>
                <w:noProof/>
                <w:webHidden/>
              </w:rPr>
              <w:t>52</w:t>
            </w:r>
            <w:r>
              <w:rPr>
                <w:noProof/>
                <w:webHidden/>
              </w:rPr>
              <w:fldChar w:fldCharType="end"/>
            </w:r>
          </w:hyperlink>
        </w:p>
        <w:p w14:paraId="00E1315D" w14:textId="6D7FCD4C" w:rsidR="00A60E82" w:rsidRDefault="00A60E82">
          <w:pPr>
            <w:pStyle w:val="TOC3"/>
            <w:tabs>
              <w:tab w:val="left" w:pos="1100"/>
              <w:tab w:val="right" w:leader="dot" w:pos="9350"/>
            </w:tabs>
            <w:rPr>
              <w:noProof/>
            </w:rPr>
          </w:pPr>
          <w:hyperlink w:anchor="_Toc65696074" w:history="1">
            <w:r w:rsidRPr="004729CF">
              <w:rPr>
                <w:rStyle w:val="Hyperlink"/>
                <w:noProof/>
              </w:rPr>
              <w:t>16)</w:t>
            </w:r>
            <w:r>
              <w:rPr>
                <w:noProof/>
              </w:rPr>
              <w:tab/>
            </w:r>
            <w:r w:rsidRPr="004729CF">
              <w:rPr>
                <w:rStyle w:val="Hyperlink"/>
                <w:noProof/>
              </w:rPr>
              <w:t>Resnet152 (All layers trainable)</w:t>
            </w:r>
            <w:r>
              <w:rPr>
                <w:noProof/>
                <w:webHidden/>
              </w:rPr>
              <w:tab/>
            </w:r>
            <w:r>
              <w:rPr>
                <w:noProof/>
                <w:webHidden/>
              </w:rPr>
              <w:fldChar w:fldCharType="begin"/>
            </w:r>
            <w:r>
              <w:rPr>
                <w:noProof/>
                <w:webHidden/>
              </w:rPr>
              <w:instrText xml:space="preserve"> PAGEREF _Toc65696074 \h </w:instrText>
            </w:r>
            <w:r>
              <w:rPr>
                <w:noProof/>
                <w:webHidden/>
              </w:rPr>
            </w:r>
            <w:r>
              <w:rPr>
                <w:noProof/>
                <w:webHidden/>
              </w:rPr>
              <w:fldChar w:fldCharType="separate"/>
            </w:r>
            <w:r>
              <w:rPr>
                <w:noProof/>
                <w:webHidden/>
              </w:rPr>
              <w:t>53</w:t>
            </w:r>
            <w:r>
              <w:rPr>
                <w:noProof/>
                <w:webHidden/>
              </w:rPr>
              <w:fldChar w:fldCharType="end"/>
            </w:r>
          </w:hyperlink>
        </w:p>
        <w:p w14:paraId="5A2F720F" w14:textId="385A0374" w:rsidR="00A60E82" w:rsidRDefault="00A60E82">
          <w:pPr>
            <w:pStyle w:val="TOC3"/>
            <w:tabs>
              <w:tab w:val="left" w:pos="1100"/>
              <w:tab w:val="right" w:leader="dot" w:pos="9350"/>
            </w:tabs>
            <w:rPr>
              <w:noProof/>
            </w:rPr>
          </w:pPr>
          <w:hyperlink w:anchor="_Toc65696075" w:history="1">
            <w:r w:rsidRPr="004729CF">
              <w:rPr>
                <w:rStyle w:val="Hyperlink"/>
                <w:noProof/>
              </w:rPr>
              <w:t>17)</w:t>
            </w:r>
            <w:r>
              <w:rPr>
                <w:noProof/>
              </w:rPr>
              <w:tab/>
            </w:r>
            <w:r w:rsidRPr="004729CF">
              <w:rPr>
                <w:rStyle w:val="Hyperlink"/>
                <w:noProof/>
              </w:rPr>
              <w:t>Resnet152_2 (All layers trainable)</w:t>
            </w:r>
            <w:r>
              <w:rPr>
                <w:noProof/>
                <w:webHidden/>
              </w:rPr>
              <w:tab/>
            </w:r>
            <w:r>
              <w:rPr>
                <w:noProof/>
                <w:webHidden/>
              </w:rPr>
              <w:fldChar w:fldCharType="begin"/>
            </w:r>
            <w:r>
              <w:rPr>
                <w:noProof/>
                <w:webHidden/>
              </w:rPr>
              <w:instrText xml:space="preserve"> PAGEREF _Toc65696075 \h </w:instrText>
            </w:r>
            <w:r>
              <w:rPr>
                <w:noProof/>
                <w:webHidden/>
              </w:rPr>
            </w:r>
            <w:r>
              <w:rPr>
                <w:noProof/>
                <w:webHidden/>
              </w:rPr>
              <w:fldChar w:fldCharType="separate"/>
            </w:r>
            <w:r>
              <w:rPr>
                <w:noProof/>
                <w:webHidden/>
              </w:rPr>
              <w:t>54</w:t>
            </w:r>
            <w:r>
              <w:rPr>
                <w:noProof/>
                <w:webHidden/>
              </w:rPr>
              <w:fldChar w:fldCharType="end"/>
            </w:r>
          </w:hyperlink>
        </w:p>
        <w:p w14:paraId="693788E8" w14:textId="1D57B0CB" w:rsidR="00A60E82" w:rsidRDefault="00A60E82">
          <w:pPr>
            <w:pStyle w:val="TOC3"/>
            <w:tabs>
              <w:tab w:val="left" w:pos="1100"/>
              <w:tab w:val="right" w:leader="dot" w:pos="9350"/>
            </w:tabs>
            <w:rPr>
              <w:noProof/>
            </w:rPr>
          </w:pPr>
          <w:hyperlink w:anchor="_Toc65696076" w:history="1">
            <w:r w:rsidRPr="004729CF">
              <w:rPr>
                <w:rStyle w:val="Hyperlink"/>
                <w:noProof/>
              </w:rPr>
              <w:t>18)</w:t>
            </w:r>
            <w:r>
              <w:rPr>
                <w:noProof/>
              </w:rPr>
              <w:tab/>
            </w:r>
            <w:r w:rsidRPr="004729CF">
              <w:rPr>
                <w:rStyle w:val="Hyperlink"/>
                <w:noProof/>
              </w:rPr>
              <w:t>MobileNet (All layers trainable)</w:t>
            </w:r>
            <w:r>
              <w:rPr>
                <w:noProof/>
                <w:webHidden/>
              </w:rPr>
              <w:tab/>
            </w:r>
            <w:r>
              <w:rPr>
                <w:noProof/>
                <w:webHidden/>
              </w:rPr>
              <w:fldChar w:fldCharType="begin"/>
            </w:r>
            <w:r>
              <w:rPr>
                <w:noProof/>
                <w:webHidden/>
              </w:rPr>
              <w:instrText xml:space="preserve"> PAGEREF _Toc65696076 \h </w:instrText>
            </w:r>
            <w:r>
              <w:rPr>
                <w:noProof/>
                <w:webHidden/>
              </w:rPr>
            </w:r>
            <w:r>
              <w:rPr>
                <w:noProof/>
                <w:webHidden/>
              </w:rPr>
              <w:fldChar w:fldCharType="separate"/>
            </w:r>
            <w:r>
              <w:rPr>
                <w:noProof/>
                <w:webHidden/>
              </w:rPr>
              <w:t>55</w:t>
            </w:r>
            <w:r>
              <w:rPr>
                <w:noProof/>
                <w:webHidden/>
              </w:rPr>
              <w:fldChar w:fldCharType="end"/>
            </w:r>
          </w:hyperlink>
        </w:p>
        <w:p w14:paraId="128C2153" w14:textId="3F3FAC87" w:rsidR="00A60E82" w:rsidRDefault="00A60E82">
          <w:pPr>
            <w:pStyle w:val="TOC3"/>
            <w:tabs>
              <w:tab w:val="left" w:pos="1100"/>
              <w:tab w:val="right" w:leader="dot" w:pos="9350"/>
            </w:tabs>
            <w:rPr>
              <w:noProof/>
            </w:rPr>
          </w:pPr>
          <w:hyperlink w:anchor="_Toc65696077" w:history="1">
            <w:r w:rsidRPr="004729CF">
              <w:rPr>
                <w:rStyle w:val="Hyperlink"/>
                <w:noProof/>
              </w:rPr>
              <w:t>19)</w:t>
            </w:r>
            <w:r>
              <w:rPr>
                <w:noProof/>
              </w:rPr>
              <w:tab/>
            </w:r>
            <w:r w:rsidRPr="004729CF">
              <w:rPr>
                <w:rStyle w:val="Hyperlink"/>
                <w:noProof/>
              </w:rPr>
              <w:t>MobileNet-2 (All layers trainable)</w:t>
            </w:r>
            <w:r>
              <w:rPr>
                <w:noProof/>
                <w:webHidden/>
              </w:rPr>
              <w:tab/>
            </w:r>
            <w:r>
              <w:rPr>
                <w:noProof/>
                <w:webHidden/>
              </w:rPr>
              <w:fldChar w:fldCharType="begin"/>
            </w:r>
            <w:r>
              <w:rPr>
                <w:noProof/>
                <w:webHidden/>
              </w:rPr>
              <w:instrText xml:space="preserve"> PAGEREF _Toc65696077 \h </w:instrText>
            </w:r>
            <w:r>
              <w:rPr>
                <w:noProof/>
                <w:webHidden/>
              </w:rPr>
            </w:r>
            <w:r>
              <w:rPr>
                <w:noProof/>
                <w:webHidden/>
              </w:rPr>
              <w:fldChar w:fldCharType="separate"/>
            </w:r>
            <w:r>
              <w:rPr>
                <w:noProof/>
                <w:webHidden/>
              </w:rPr>
              <w:t>56</w:t>
            </w:r>
            <w:r>
              <w:rPr>
                <w:noProof/>
                <w:webHidden/>
              </w:rPr>
              <w:fldChar w:fldCharType="end"/>
            </w:r>
          </w:hyperlink>
        </w:p>
        <w:p w14:paraId="24E715FE" w14:textId="78FC37AF" w:rsidR="00A60E82" w:rsidRDefault="00A60E82">
          <w:pPr>
            <w:pStyle w:val="TOC3"/>
            <w:tabs>
              <w:tab w:val="left" w:pos="1100"/>
              <w:tab w:val="right" w:leader="dot" w:pos="9350"/>
            </w:tabs>
            <w:rPr>
              <w:noProof/>
            </w:rPr>
          </w:pPr>
          <w:hyperlink w:anchor="_Toc65696078" w:history="1">
            <w:r w:rsidRPr="004729CF">
              <w:rPr>
                <w:rStyle w:val="Hyperlink"/>
                <w:noProof/>
              </w:rPr>
              <w:t>20)</w:t>
            </w:r>
            <w:r>
              <w:rPr>
                <w:noProof/>
              </w:rPr>
              <w:tab/>
            </w:r>
            <w:r w:rsidRPr="004729CF">
              <w:rPr>
                <w:rStyle w:val="Hyperlink"/>
                <w:noProof/>
              </w:rPr>
              <w:t>MobileNet-3 (All layers trainable)</w:t>
            </w:r>
            <w:r>
              <w:rPr>
                <w:noProof/>
                <w:webHidden/>
              </w:rPr>
              <w:tab/>
            </w:r>
            <w:r>
              <w:rPr>
                <w:noProof/>
                <w:webHidden/>
              </w:rPr>
              <w:fldChar w:fldCharType="begin"/>
            </w:r>
            <w:r>
              <w:rPr>
                <w:noProof/>
                <w:webHidden/>
              </w:rPr>
              <w:instrText xml:space="preserve"> PAGEREF _Toc65696078 \h </w:instrText>
            </w:r>
            <w:r>
              <w:rPr>
                <w:noProof/>
                <w:webHidden/>
              </w:rPr>
            </w:r>
            <w:r>
              <w:rPr>
                <w:noProof/>
                <w:webHidden/>
              </w:rPr>
              <w:fldChar w:fldCharType="separate"/>
            </w:r>
            <w:r>
              <w:rPr>
                <w:noProof/>
                <w:webHidden/>
              </w:rPr>
              <w:t>57</w:t>
            </w:r>
            <w:r>
              <w:rPr>
                <w:noProof/>
                <w:webHidden/>
              </w:rPr>
              <w:fldChar w:fldCharType="end"/>
            </w:r>
          </w:hyperlink>
        </w:p>
        <w:p w14:paraId="50436486" w14:textId="3472674B" w:rsidR="00A60E82" w:rsidRDefault="00A60E82">
          <w:pPr>
            <w:pStyle w:val="TOC3"/>
            <w:tabs>
              <w:tab w:val="left" w:pos="1100"/>
              <w:tab w:val="right" w:leader="dot" w:pos="9350"/>
            </w:tabs>
            <w:rPr>
              <w:noProof/>
            </w:rPr>
          </w:pPr>
          <w:hyperlink w:anchor="_Toc65696079" w:history="1">
            <w:r w:rsidRPr="004729CF">
              <w:rPr>
                <w:rStyle w:val="Hyperlink"/>
                <w:noProof/>
              </w:rPr>
              <w:t>21)</w:t>
            </w:r>
            <w:r>
              <w:rPr>
                <w:noProof/>
              </w:rPr>
              <w:tab/>
            </w:r>
            <w:r w:rsidRPr="004729CF">
              <w:rPr>
                <w:rStyle w:val="Hyperlink"/>
                <w:noProof/>
              </w:rPr>
              <w:t>Resnet101 (metrics: falsenegatives)</w:t>
            </w:r>
            <w:r>
              <w:rPr>
                <w:noProof/>
                <w:webHidden/>
              </w:rPr>
              <w:tab/>
            </w:r>
            <w:r>
              <w:rPr>
                <w:noProof/>
                <w:webHidden/>
              </w:rPr>
              <w:fldChar w:fldCharType="begin"/>
            </w:r>
            <w:r>
              <w:rPr>
                <w:noProof/>
                <w:webHidden/>
              </w:rPr>
              <w:instrText xml:space="preserve"> PAGEREF _Toc65696079 \h </w:instrText>
            </w:r>
            <w:r>
              <w:rPr>
                <w:noProof/>
                <w:webHidden/>
              </w:rPr>
            </w:r>
            <w:r>
              <w:rPr>
                <w:noProof/>
                <w:webHidden/>
              </w:rPr>
              <w:fldChar w:fldCharType="separate"/>
            </w:r>
            <w:r>
              <w:rPr>
                <w:noProof/>
                <w:webHidden/>
              </w:rPr>
              <w:t>57</w:t>
            </w:r>
            <w:r>
              <w:rPr>
                <w:noProof/>
                <w:webHidden/>
              </w:rPr>
              <w:fldChar w:fldCharType="end"/>
            </w:r>
          </w:hyperlink>
        </w:p>
        <w:p w14:paraId="44744BCF" w14:textId="5E43EE8B" w:rsidR="00A60E82" w:rsidRDefault="00A60E82">
          <w:pPr>
            <w:pStyle w:val="TOC3"/>
            <w:tabs>
              <w:tab w:val="left" w:pos="1100"/>
              <w:tab w:val="right" w:leader="dot" w:pos="9350"/>
            </w:tabs>
            <w:rPr>
              <w:noProof/>
            </w:rPr>
          </w:pPr>
          <w:hyperlink w:anchor="_Toc65696080" w:history="1">
            <w:r w:rsidRPr="004729CF">
              <w:rPr>
                <w:rStyle w:val="Hyperlink"/>
                <w:noProof/>
              </w:rPr>
              <w:t>22)</w:t>
            </w:r>
            <w:r>
              <w:rPr>
                <w:noProof/>
              </w:rPr>
              <w:tab/>
            </w:r>
            <w:r w:rsidRPr="004729CF">
              <w:rPr>
                <w:rStyle w:val="Hyperlink"/>
                <w:noProof/>
              </w:rPr>
              <w:t>Resnet50 (metrics: falsenegatives)</w:t>
            </w:r>
            <w:r>
              <w:rPr>
                <w:noProof/>
                <w:webHidden/>
              </w:rPr>
              <w:tab/>
            </w:r>
            <w:r>
              <w:rPr>
                <w:noProof/>
                <w:webHidden/>
              </w:rPr>
              <w:fldChar w:fldCharType="begin"/>
            </w:r>
            <w:r>
              <w:rPr>
                <w:noProof/>
                <w:webHidden/>
              </w:rPr>
              <w:instrText xml:space="preserve"> PAGEREF _Toc65696080 \h </w:instrText>
            </w:r>
            <w:r>
              <w:rPr>
                <w:noProof/>
                <w:webHidden/>
              </w:rPr>
            </w:r>
            <w:r>
              <w:rPr>
                <w:noProof/>
                <w:webHidden/>
              </w:rPr>
              <w:fldChar w:fldCharType="separate"/>
            </w:r>
            <w:r>
              <w:rPr>
                <w:noProof/>
                <w:webHidden/>
              </w:rPr>
              <w:t>59</w:t>
            </w:r>
            <w:r>
              <w:rPr>
                <w:noProof/>
                <w:webHidden/>
              </w:rPr>
              <w:fldChar w:fldCharType="end"/>
            </w:r>
          </w:hyperlink>
        </w:p>
        <w:p w14:paraId="3C8D29F4" w14:textId="519AC9A1" w:rsidR="00A60E82" w:rsidRDefault="00A60E82">
          <w:pPr>
            <w:pStyle w:val="TOC3"/>
            <w:tabs>
              <w:tab w:val="left" w:pos="1100"/>
              <w:tab w:val="right" w:leader="dot" w:pos="9350"/>
            </w:tabs>
            <w:rPr>
              <w:noProof/>
            </w:rPr>
          </w:pPr>
          <w:hyperlink w:anchor="_Toc65696081" w:history="1">
            <w:r w:rsidRPr="004729CF">
              <w:rPr>
                <w:rStyle w:val="Hyperlink"/>
                <w:noProof/>
              </w:rPr>
              <w:t>23)</w:t>
            </w:r>
            <w:r>
              <w:rPr>
                <w:noProof/>
              </w:rPr>
              <w:tab/>
            </w:r>
            <w:r w:rsidRPr="004729CF">
              <w:rPr>
                <w:rStyle w:val="Hyperlink"/>
                <w:noProof/>
              </w:rPr>
              <w:t>Resnet50_2 (metrics: falsenegatives)</w:t>
            </w:r>
            <w:r>
              <w:rPr>
                <w:noProof/>
                <w:webHidden/>
              </w:rPr>
              <w:tab/>
            </w:r>
            <w:r>
              <w:rPr>
                <w:noProof/>
                <w:webHidden/>
              </w:rPr>
              <w:fldChar w:fldCharType="begin"/>
            </w:r>
            <w:r>
              <w:rPr>
                <w:noProof/>
                <w:webHidden/>
              </w:rPr>
              <w:instrText xml:space="preserve"> PAGEREF _Toc65696081 \h </w:instrText>
            </w:r>
            <w:r>
              <w:rPr>
                <w:noProof/>
                <w:webHidden/>
              </w:rPr>
            </w:r>
            <w:r>
              <w:rPr>
                <w:noProof/>
                <w:webHidden/>
              </w:rPr>
              <w:fldChar w:fldCharType="separate"/>
            </w:r>
            <w:r>
              <w:rPr>
                <w:noProof/>
                <w:webHidden/>
              </w:rPr>
              <w:t>61</w:t>
            </w:r>
            <w:r>
              <w:rPr>
                <w:noProof/>
                <w:webHidden/>
              </w:rPr>
              <w:fldChar w:fldCharType="end"/>
            </w:r>
          </w:hyperlink>
        </w:p>
        <w:p w14:paraId="0E8F42BF" w14:textId="4FC6E483" w:rsidR="00A60E82" w:rsidRDefault="00A60E82">
          <w:pPr>
            <w:pStyle w:val="TOC3"/>
            <w:tabs>
              <w:tab w:val="left" w:pos="1100"/>
              <w:tab w:val="right" w:leader="dot" w:pos="9350"/>
            </w:tabs>
            <w:rPr>
              <w:noProof/>
            </w:rPr>
          </w:pPr>
          <w:hyperlink w:anchor="_Toc65696082" w:history="1">
            <w:r w:rsidRPr="004729CF">
              <w:rPr>
                <w:rStyle w:val="Hyperlink"/>
                <w:noProof/>
              </w:rPr>
              <w:t>24)</w:t>
            </w:r>
            <w:r>
              <w:rPr>
                <w:noProof/>
              </w:rPr>
              <w:tab/>
            </w:r>
            <w:r w:rsidRPr="004729CF">
              <w:rPr>
                <w:rStyle w:val="Hyperlink"/>
                <w:noProof/>
              </w:rPr>
              <w:t>Resnet50_3 (metrics: falsenegatives)</w:t>
            </w:r>
            <w:r>
              <w:rPr>
                <w:noProof/>
                <w:webHidden/>
              </w:rPr>
              <w:tab/>
            </w:r>
            <w:r>
              <w:rPr>
                <w:noProof/>
                <w:webHidden/>
              </w:rPr>
              <w:fldChar w:fldCharType="begin"/>
            </w:r>
            <w:r>
              <w:rPr>
                <w:noProof/>
                <w:webHidden/>
              </w:rPr>
              <w:instrText xml:space="preserve"> PAGEREF _Toc65696082 \h </w:instrText>
            </w:r>
            <w:r>
              <w:rPr>
                <w:noProof/>
                <w:webHidden/>
              </w:rPr>
            </w:r>
            <w:r>
              <w:rPr>
                <w:noProof/>
                <w:webHidden/>
              </w:rPr>
              <w:fldChar w:fldCharType="separate"/>
            </w:r>
            <w:r>
              <w:rPr>
                <w:noProof/>
                <w:webHidden/>
              </w:rPr>
              <w:t>62</w:t>
            </w:r>
            <w:r>
              <w:rPr>
                <w:noProof/>
                <w:webHidden/>
              </w:rPr>
              <w:fldChar w:fldCharType="end"/>
            </w:r>
          </w:hyperlink>
        </w:p>
        <w:p w14:paraId="29004958" w14:textId="31076283" w:rsidR="00A60E82" w:rsidRDefault="00A60E82">
          <w:pPr>
            <w:pStyle w:val="TOC3"/>
            <w:tabs>
              <w:tab w:val="left" w:pos="1100"/>
              <w:tab w:val="right" w:leader="dot" w:pos="9350"/>
            </w:tabs>
            <w:rPr>
              <w:noProof/>
            </w:rPr>
          </w:pPr>
          <w:hyperlink w:anchor="_Toc65696083" w:history="1">
            <w:r w:rsidRPr="004729CF">
              <w:rPr>
                <w:rStyle w:val="Hyperlink"/>
                <w:noProof/>
              </w:rPr>
              <w:t>25)</w:t>
            </w:r>
            <w:r>
              <w:rPr>
                <w:noProof/>
              </w:rPr>
              <w:tab/>
            </w:r>
            <w:r w:rsidRPr="004729CF">
              <w:rPr>
                <w:rStyle w:val="Hyperlink"/>
                <w:noProof/>
              </w:rPr>
              <w:t>Resnet101_2 (metrics: falsenegatives)</w:t>
            </w:r>
            <w:r>
              <w:rPr>
                <w:noProof/>
                <w:webHidden/>
              </w:rPr>
              <w:tab/>
            </w:r>
            <w:r>
              <w:rPr>
                <w:noProof/>
                <w:webHidden/>
              </w:rPr>
              <w:fldChar w:fldCharType="begin"/>
            </w:r>
            <w:r>
              <w:rPr>
                <w:noProof/>
                <w:webHidden/>
              </w:rPr>
              <w:instrText xml:space="preserve"> PAGEREF _Toc65696083 \h </w:instrText>
            </w:r>
            <w:r>
              <w:rPr>
                <w:noProof/>
                <w:webHidden/>
              </w:rPr>
            </w:r>
            <w:r>
              <w:rPr>
                <w:noProof/>
                <w:webHidden/>
              </w:rPr>
              <w:fldChar w:fldCharType="separate"/>
            </w:r>
            <w:r>
              <w:rPr>
                <w:noProof/>
                <w:webHidden/>
              </w:rPr>
              <w:t>63</w:t>
            </w:r>
            <w:r>
              <w:rPr>
                <w:noProof/>
                <w:webHidden/>
              </w:rPr>
              <w:fldChar w:fldCharType="end"/>
            </w:r>
          </w:hyperlink>
        </w:p>
        <w:p w14:paraId="0B0A720A" w14:textId="167B0F42" w:rsidR="00A60E82" w:rsidRDefault="00A60E82">
          <w:pPr>
            <w:pStyle w:val="TOC3"/>
            <w:tabs>
              <w:tab w:val="left" w:pos="1100"/>
              <w:tab w:val="right" w:leader="dot" w:pos="9350"/>
            </w:tabs>
            <w:rPr>
              <w:noProof/>
            </w:rPr>
          </w:pPr>
          <w:hyperlink w:anchor="_Toc65696084" w:history="1">
            <w:r w:rsidRPr="004729CF">
              <w:rPr>
                <w:rStyle w:val="Hyperlink"/>
                <w:noProof/>
              </w:rPr>
              <w:t>26)</w:t>
            </w:r>
            <w:r>
              <w:rPr>
                <w:noProof/>
              </w:rPr>
              <w:tab/>
            </w:r>
            <w:r w:rsidRPr="004729CF">
              <w:rPr>
                <w:rStyle w:val="Hyperlink"/>
                <w:noProof/>
              </w:rPr>
              <w:t>Resnet152 (metrics: falsenegatives)</w:t>
            </w:r>
            <w:r>
              <w:rPr>
                <w:noProof/>
                <w:webHidden/>
              </w:rPr>
              <w:tab/>
            </w:r>
            <w:r>
              <w:rPr>
                <w:noProof/>
                <w:webHidden/>
              </w:rPr>
              <w:fldChar w:fldCharType="begin"/>
            </w:r>
            <w:r>
              <w:rPr>
                <w:noProof/>
                <w:webHidden/>
              </w:rPr>
              <w:instrText xml:space="preserve"> PAGEREF _Toc65696084 \h </w:instrText>
            </w:r>
            <w:r>
              <w:rPr>
                <w:noProof/>
                <w:webHidden/>
              </w:rPr>
            </w:r>
            <w:r>
              <w:rPr>
                <w:noProof/>
                <w:webHidden/>
              </w:rPr>
              <w:fldChar w:fldCharType="separate"/>
            </w:r>
            <w:r>
              <w:rPr>
                <w:noProof/>
                <w:webHidden/>
              </w:rPr>
              <w:t>64</w:t>
            </w:r>
            <w:r>
              <w:rPr>
                <w:noProof/>
                <w:webHidden/>
              </w:rPr>
              <w:fldChar w:fldCharType="end"/>
            </w:r>
          </w:hyperlink>
        </w:p>
        <w:p w14:paraId="2AC59E89" w14:textId="0F73D4F1" w:rsidR="00A60E82" w:rsidRDefault="00A60E82">
          <w:pPr>
            <w:pStyle w:val="TOC3"/>
            <w:tabs>
              <w:tab w:val="left" w:pos="1100"/>
              <w:tab w:val="right" w:leader="dot" w:pos="9350"/>
            </w:tabs>
            <w:rPr>
              <w:noProof/>
            </w:rPr>
          </w:pPr>
          <w:hyperlink w:anchor="_Toc65696085" w:history="1">
            <w:r w:rsidRPr="004729CF">
              <w:rPr>
                <w:rStyle w:val="Hyperlink"/>
                <w:noProof/>
              </w:rPr>
              <w:t>27)</w:t>
            </w:r>
            <w:r>
              <w:rPr>
                <w:noProof/>
              </w:rPr>
              <w:tab/>
            </w:r>
            <w:r w:rsidRPr="004729CF">
              <w:rPr>
                <w:rStyle w:val="Hyperlink"/>
                <w:noProof/>
              </w:rPr>
              <w:t>Resnet152_2 (metrics: falsenegatives)</w:t>
            </w:r>
            <w:r>
              <w:rPr>
                <w:noProof/>
                <w:webHidden/>
              </w:rPr>
              <w:tab/>
            </w:r>
            <w:r>
              <w:rPr>
                <w:noProof/>
                <w:webHidden/>
              </w:rPr>
              <w:fldChar w:fldCharType="begin"/>
            </w:r>
            <w:r>
              <w:rPr>
                <w:noProof/>
                <w:webHidden/>
              </w:rPr>
              <w:instrText xml:space="preserve"> PAGEREF _Toc65696085 \h </w:instrText>
            </w:r>
            <w:r>
              <w:rPr>
                <w:noProof/>
                <w:webHidden/>
              </w:rPr>
            </w:r>
            <w:r>
              <w:rPr>
                <w:noProof/>
                <w:webHidden/>
              </w:rPr>
              <w:fldChar w:fldCharType="separate"/>
            </w:r>
            <w:r>
              <w:rPr>
                <w:noProof/>
                <w:webHidden/>
              </w:rPr>
              <w:t>65</w:t>
            </w:r>
            <w:r>
              <w:rPr>
                <w:noProof/>
                <w:webHidden/>
              </w:rPr>
              <w:fldChar w:fldCharType="end"/>
            </w:r>
          </w:hyperlink>
        </w:p>
        <w:p w14:paraId="7A5FAA62" w14:textId="7CB88666" w:rsidR="00A60E82" w:rsidRDefault="00A60E82">
          <w:pPr>
            <w:pStyle w:val="TOC3"/>
            <w:tabs>
              <w:tab w:val="left" w:pos="1100"/>
              <w:tab w:val="right" w:leader="dot" w:pos="9350"/>
            </w:tabs>
            <w:rPr>
              <w:noProof/>
            </w:rPr>
          </w:pPr>
          <w:hyperlink w:anchor="_Toc65696086" w:history="1">
            <w:r w:rsidRPr="004729CF">
              <w:rPr>
                <w:rStyle w:val="Hyperlink"/>
                <w:noProof/>
              </w:rPr>
              <w:t>28)</w:t>
            </w:r>
            <w:r>
              <w:rPr>
                <w:noProof/>
              </w:rPr>
              <w:tab/>
            </w:r>
            <w:r w:rsidRPr="004729CF">
              <w:rPr>
                <w:rStyle w:val="Hyperlink"/>
                <w:noProof/>
              </w:rPr>
              <w:t>MobileNet (metrics: falsenegatives)</w:t>
            </w:r>
            <w:r>
              <w:rPr>
                <w:noProof/>
                <w:webHidden/>
              </w:rPr>
              <w:tab/>
            </w:r>
            <w:r>
              <w:rPr>
                <w:noProof/>
                <w:webHidden/>
              </w:rPr>
              <w:fldChar w:fldCharType="begin"/>
            </w:r>
            <w:r>
              <w:rPr>
                <w:noProof/>
                <w:webHidden/>
              </w:rPr>
              <w:instrText xml:space="preserve"> PAGEREF _Toc65696086 \h </w:instrText>
            </w:r>
            <w:r>
              <w:rPr>
                <w:noProof/>
                <w:webHidden/>
              </w:rPr>
            </w:r>
            <w:r>
              <w:rPr>
                <w:noProof/>
                <w:webHidden/>
              </w:rPr>
              <w:fldChar w:fldCharType="separate"/>
            </w:r>
            <w:r>
              <w:rPr>
                <w:noProof/>
                <w:webHidden/>
              </w:rPr>
              <w:t>66</w:t>
            </w:r>
            <w:r>
              <w:rPr>
                <w:noProof/>
                <w:webHidden/>
              </w:rPr>
              <w:fldChar w:fldCharType="end"/>
            </w:r>
          </w:hyperlink>
        </w:p>
        <w:p w14:paraId="43186FC8" w14:textId="1EA92D71" w:rsidR="00A60E82" w:rsidRDefault="00A60E82">
          <w:pPr>
            <w:pStyle w:val="TOC3"/>
            <w:tabs>
              <w:tab w:val="left" w:pos="1100"/>
              <w:tab w:val="right" w:leader="dot" w:pos="9350"/>
            </w:tabs>
            <w:rPr>
              <w:noProof/>
            </w:rPr>
          </w:pPr>
          <w:hyperlink w:anchor="_Toc65696087" w:history="1">
            <w:r w:rsidRPr="004729CF">
              <w:rPr>
                <w:rStyle w:val="Hyperlink"/>
                <w:noProof/>
              </w:rPr>
              <w:t>29)</w:t>
            </w:r>
            <w:r>
              <w:rPr>
                <w:noProof/>
              </w:rPr>
              <w:tab/>
            </w:r>
            <w:r w:rsidRPr="004729CF">
              <w:rPr>
                <w:rStyle w:val="Hyperlink"/>
                <w:noProof/>
              </w:rPr>
              <w:t>MobileNet-2 (metrics: falsenegatives)</w:t>
            </w:r>
            <w:r>
              <w:rPr>
                <w:noProof/>
                <w:webHidden/>
              </w:rPr>
              <w:tab/>
            </w:r>
            <w:r>
              <w:rPr>
                <w:noProof/>
                <w:webHidden/>
              </w:rPr>
              <w:fldChar w:fldCharType="begin"/>
            </w:r>
            <w:r>
              <w:rPr>
                <w:noProof/>
                <w:webHidden/>
              </w:rPr>
              <w:instrText xml:space="preserve"> PAGEREF _Toc65696087 \h </w:instrText>
            </w:r>
            <w:r>
              <w:rPr>
                <w:noProof/>
                <w:webHidden/>
              </w:rPr>
            </w:r>
            <w:r>
              <w:rPr>
                <w:noProof/>
                <w:webHidden/>
              </w:rPr>
              <w:fldChar w:fldCharType="separate"/>
            </w:r>
            <w:r>
              <w:rPr>
                <w:noProof/>
                <w:webHidden/>
              </w:rPr>
              <w:t>67</w:t>
            </w:r>
            <w:r>
              <w:rPr>
                <w:noProof/>
                <w:webHidden/>
              </w:rPr>
              <w:fldChar w:fldCharType="end"/>
            </w:r>
          </w:hyperlink>
        </w:p>
        <w:p w14:paraId="1B852101" w14:textId="30183E75" w:rsidR="00A60E82" w:rsidRDefault="00A60E82">
          <w:pPr>
            <w:pStyle w:val="TOC3"/>
            <w:tabs>
              <w:tab w:val="left" w:pos="1100"/>
              <w:tab w:val="right" w:leader="dot" w:pos="9350"/>
            </w:tabs>
            <w:rPr>
              <w:noProof/>
            </w:rPr>
          </w:pPr>
          <w:hyperlink w:anchor="_Toc65696088" w:history="1">
            <w:r w:rsidRPr="004729CF">
              <w:rPr>
                <w:rStyle w:val="Hyperlink"/>
                <w:noProof/>
              </w:rPr>
              <w:t>30)</w:t>
            </w:r>
            <w:r>
              <w:rPr>
                <w:noProof/>
              </w:rPr>
              <w:tab/>
            </w:r>
            <w:r w:rsidRPr="004729CF">
              <w:rPr>
                <w:rStyle w:val="Hyperlink"/>
                <w:noProof/>
              </w:rPr>
              <w:t>MobileNet-3 (metrics: falsenegatives)</w:t>
            </w:r>
            <w:r>
              <w:rPr>
                <w:noProof/>
                <w:webHidden/>
              </w:rPr>
              <w:tab/>
            </w:r>
            <w:r>
              <w:rPr>
                <w:noProof/>
                <w:webHidden/>
              </w:rPr>
              <w:fldChar w:fldCharType="begin"/>
            </w:r>
            <w:r>
              <w:rPr>
                <w:noProof/>
                <w:webHidden/>
              </w:rPr>
              <w:instrText xml:space="preserve"> PAGEREF _Toc65696088 \h </w:instrText>
            </w:r>
            <w:r>
              <w:rPr>
                <w:noProof/>
                <w:webHidden/>
              </w:rPr>
            </w:r>
            <w:r>
              <w:rPr>
                <w:noProof/>
                <w:webHidden/>
              </w:rPr>
              <w:fldChar w:fldCharType="separate"/>
            </w:r>
            <w:r>
              <w:rPr>
                <w:noProof/>
                <w:webHidden/>
              </w:rPr>
              <w:t>68</w:t>
            </w:r>
            <w:r>
              <w:rPr>
                <w:noProof/>
                <w:webHidden/>
              </w:rPr>
              <w:fldChar w:fldCharType="end"/>
            </w:r>
          </w:hyperlink>
        </w:p>
        <w:p w14:paraId="5D4FD291" w14:textId="5C8E8DB1" w:rsidR="00A60E82" w:rsidRDefault="00A60E82">
          <w:pPr>
            <w:pStyle w:val="TOC3"/>
            <w:tabs>
              <w:tab w:val="left" w:pos="1100"/>
              <w:tab w:val="right" w:leader="dot" w:pos="9350"/>
            </w:tabs>
            <w:rPr>
              <w:noProof/>
            </w:rPr>
          </w:pPr>
          <w:hyperlink w:anchor="_Toc65696089" w:history="1">
            <w:r w:rsidRPr="004729CF">
              <w:rPr>
                <w:rStyle w:val="Hyperlink"/>
                <w:noProof/>
              </w:rPr>
              <w:t>31)</w:t>
            </w:r>
            <w:r>
              <w:rPr>
                <w:noProof/>
              </w:rPr>
              <w:tab/>
            </w:r>
            <w:r w:rsidRPr="004729CF">
              <w:rPr>
                <w:rStyle w:val="Hyperlink"/>
                <w:noProof/>
              </w:rPr>
              <w:t>Resnet101_2 (new seed)</w:t>
            </w:r>
            <w:r>
              <w:rPr>
                <w:noProof/>
                <w:webHidden/>
              </w:rPr>
              <w:tab/>
            </w:r>
            <w:r>
              <w:rPr>
                <w:noProof/>
                <w:webHidden/>
              </w:rPr>
              <w:fldChar w:fldCharType="begin"/>
            </w:r>
            <w:r>
              <w:rPr>
                <w:noProof/>
                <w:webHidden/>
              </w:rPr>
              <w:instrText xml:space="preserve"> PAGEREF _Toc65696089 \h </w:instrText>
            </w:r>
            <w:r>
              <w:rPr>
                <w:noProof/>
                <w:webHidden/>
              </w:rPr>
            </w:r>
            <w:r>
              <w:rPr>
                <w:noProof/>
                <w:webHidden/>
              </w:rPr>
              <w:fldChar w:fldCharType="separate"/>
            </w:r>
            <w:r>
              <w:rPr>
                <w:noProof/>
                <w:webHidden/>
              </w:rPr>
              <w:t>68</w:t>
            </w:r>
            <w:r>
              <w:rPr>
                <w:noProof/>
                <w:webHidden/>
              </w:rPr>
              <w:fldChar w:fldCharType="end"/>
            </w:r>
          </w:hyperlink>
        </w:p>
        <w:p w14:paraId="5A4DEF26" w14:textId="00872F57" w:rsidR="00A60E82" w:rsidRDefault="00A60E82">
          <w:pPr>
            <w:pStyle w:val="TOC3"/>
            <w:tabs>
              <w:tab w:val="left" w:pos="1100"/>
              <w:tab w:val="right" w:leader="dot" w:pos="9350"/>
            </w:tabs>
            <w:rPr>
              <w:noProof/>
            </w:rPr>
          </w:pPr>
          <w:hyperlink w:anchor="_Toc65696090" w:history="1">
            <w:r w:rsidRPr="004729CF">
              <w:rPr>
                <w:rStyle w:val="Hyperlink"/>
                <w:noProof/>
              </w:rPr>
              <w:t>32)</w:t>
            </w:r>
            <w:r>
              <w:rPr>
                <w:noProof/>
              </w:rPr>
              <w:tab/>
            </w:r>
            <w:r w:rsidRPr="004729CF">
              <w:rPr>
                <w:rStyle w:val="Hyperlink"/>
                <w:noProof/>
              </w:rPr>
              <w:t>Resnet50 (poolsize: 2,2)</w:t>
            </w:r>
            <w:r>
              <w:rPr>
                <w:noProof/>
                <w:webHidden/>
              </w:rPr>
              <w:tab/>
            </w:r>
            <w:r>
              <w:rPr>
                <w:noProof/>
                <w:webHidden/>
              </w:rPr>
              <w:fldChar w:fldCharType="begin"/>
            </w:r>
            <w:r>
              <w:rPr>
                <w:noProof/>
                <w:webHidden/>
              </w:rPr>
              <w:instrText xml:space="preserve"> PAGEREF _Toc65696090 \h </w:instrText>
            </w:r>
            <w:r>
              <w:rPr>
                <w:noProof/>
                <w:webHidden/>
              </w:rPr>
            </w:r>
            <w:r>
              <w:rPr>
                <w:noProof/>
                <w:webHidden/>
              </w:rPr>
              <w:fldChar w:fldCharType="separate"/>
            </w:r>
            <w:r>
              <w:rPr>
                <w:noProof/>
                <w:webHidden/>
              </w:rPr>
              <w:t>69</w:t>
            </w:r>
            <w:r>
              <w:rPr>
                <w:noProof/>
                <w:webHidden/>
              </w:rPr>
              <w:fldChar w:fldCharType="end"/>
            </w:r>
          </w:hyperlink>
        </w:p>
        <w:p w14:paraId="7ADC62E9" w14:textId="04BD9620" w:rsidR="00A60E82" w:rsidRDefault="00A60E82">
          <w:pPr>
            <w:pStyle w:val="TOC3"/>
            <w:tabs>
              <w:tab w:val="left" w:pos="1100"/>
              <w:tab w:val="right" w:leader="dot" w:pos="9350"/>
            </w:tabs>
            <w:rPr>
              <w:noProof/>
            </w:rPr>
          </w:pPr>
          <w:hyperlink w:anchor="_Toc65696091" w:history="1">
            <w:r w:rsidRPr="004729CF">
              <w:rPr>
                <w:rStyle w:val="Hyperlink"/>
                <w:noProof/>
              </w:rPr>
              <w:t>33)</w:t>
            </w:r>
            <w:r>
              <w:rPr>
                <w:noProof/>
              </w:rPr>
              <w:tab/>
            </w:r>
            <w:r w:rsidRPr="004729CF">
              <w:rPr>
                <w:rStyle w:val="Hyperlink"/>
                <w:noProof/>
              </w:rPr>
              <w:t>Resnet50_2 (different dropout)</w:t>
            </w:r>
            <w:r>
              <w:rPr>
                <w:noProof/>
                <w:webHidden/>
              </w:rPr>
              <w:tab/>
            </w:r>
            <w:r>
              <w:rPr>
                <w:noProof/>
                <w:webHidden/>
              </w:rPr>
              <w:fldChar w:fldCharType="begin"/>
            </w:r>
            <w:r>
              <w:rPr>
                <w:noProof/>
                <w:webHidden/>
              </w:rPr>
              <w:instrText xml:space="preserve"> PAGEREF _Toc65696091 \h </w:instrText>
            </w:r>
            <w:r>
              <w:rPr>
                <w:noProof/>
                <w:webHidden/>
              </w:rPr>
            </w:r>
            <w:r>
              <w:rPr>
                <w:noProof/>
                <w:webHidden/>
              </w:rPr>
              <w:fldChar w:fldCharType="separate"/>
            </w:r>
            <w:r>
              <w:rPr>
                <w:noProof/>
                <w:webHidden/>
              </w:rPr>
              <w:t>71</w:t>
            </w:r>
            <w:r>
              <w:rPr>
                <w:noProof/>
                <w:webHidden/>
              </w:rPr>
              <w:fldChar w:fldCharType="end"/>
            </w:r>
          </w:hyperlink>
        </w:p>
        <w:p w14:paraId="73CB8A3D" w14:textId="70576413" w:rsidR="00A60E82" w:rsidRDefault="00A60E82">
          <w:pPr>
            <w:pStyle w:val="TOC3"/>
            <w:tabs>
              <w:tab w:val="left" w:pos="1100"/>
              <w:tab w:val="right" w:leader="dot" w:pos="9350"/>
            </w:tabs>
            <w:rPr>
              <w:noProof/>
            </w:rPr>
          </w:pPr>
          <w:hyperlink w:anchor="_Toc65696092" w:history="1">
            <w:r w:rsidRPr="004729CF">
              <w:rPr>
                <w:rStyle w:val="Hyperlink"/>
                <w:noProof/>
              </w:rPr>
              <w:t>34)</w:t>
            </w:r>
            <w:r>
              <w:rPr>
                <w:noProof/>
              </w:rPr>
              <w:tab/>
            </w:r>
            <w:r w:rsidRPr="004729CF">
              <w:rPr>
                <w:rStyle w:val="Hyperlink"/>
                <w:noProof/>
              </w:rPr>
              <w:t>MobileNet (different dropout)</w:t>
            </w:r>
            <w:r>
              <w:rPr>
                <w:noProof/>
                <w:webHidden/>
              </w:rPr>
              <w:tab/>
            </w:r>
            <w:r>
              <w:rPr>
                <w:noProof/>
                <w:webHidden/>
              </w:rPr>
              <w:fldChar w:fldCharType="begin"/>
            </w:r>
            <w:r>
              <w:rPr>
                <w:noProof/>
                <w:webHidden/>
              </w:rPr>
              <w:instrText xml:space="preserve"> PAGEREF _Toc65696092 \h </w:instrText>
            </w:r>
            <w:r>
              <w:rPr>
                <w:noProof/>
                <w:webHidden/>
              </w:rPr>
            </w:r>
            <w:r>
              <w:rPr>
                <w:noProof/>
                <w:webHidden/>
              </w:rPr>
              <w:fldChar w:fldCharType="separate"/>
            </w:r>
            <w:r>
              <w:rPr>
                <w:noProof/>
                <w:webHidden/>
              </w:rPr>
              <w:t>72</w:t>
            </w:r>
            <w:r>
              <w:rPr>
                <w:noProof/>
                <w:webHidden/>
              </w:rPr>
              <w:fldChar w:fldCharType="end"/>
            </w:r>
          </w:hyperlink>
        </w:p>
        <w:p w14:paraId="62834144" w14:textId="3F6CDDAB" w:rsidR="00A60E82" w:rsidRDefault="00A60E82">
          <w:pPr>
            <w:pStyle w:val="TOC3"/>
            <w:tabs>
              <w:tab w:val="left" w:pos="1100"/>
              <w:tab w:val="right" w:leader="dot" w:pos="9350"/>
            </w:tabs>
            <w:rPr>
              <w:noProof/>
            </w:rPr>
          </w:pPr>
          <w:hyperlink w:anchor="_Toc65696093" w:history="1">
            <w:r w:rsidRPr="004729CF">
              <w:rPr>
                <w:rStyle w:val="Hyperlink"/>
                <w:noProof/>
              </w:rPr>
              <w:t>35)</w:t>
            </w:r>
            <w:r>
              <w:rPr>
                <w:noProof/>
              </w:rPr>
              <w:tab/>
            </w:r>
            <w:r w:rsidRPr="004729CF">
              <w:rPr>
                <w:rStyle w:val="Hyperlink"/>
                <w:noProof/>
              </w:rPr>
              <w:t>MobileNet_2 (pool_size=(2,2))</w:t>
            </w:r>
            <w:r>
              <w:rPr>
                <w:noProof/>
                <w:webHidden/>
              </w:rPr>
              <w:tab/>
            </w:r>
            <w:r>
              <w:rPr>
                <w:noProof/>
                <w:webHidden/>
              </w:rPr>
              <w:fldChar w:fldCharType="begin"/>
            </w:r>
            <w:r>
              <w:rPr>
                <w:noProof/>
                <w:webHidden/>
              </w:rPr>
              <w:instrText xml:space="preserve"> PAGEREF _Toc65696093 \h </w:instrText>
            </w:r>
            <w:r>
              <w:rPr>
                <w:noProof/>
                <w:webHidden/>
              </w:rPr>
            </w:r>
            <w:r>
              <w:rPr>
                <w:noProof/>
                <w:webHidden/>
              </w:rPr>
              <w:fldChar w:fldCharType="separate"/>
            </w:r>
            <w:r>
              <w:rPr>
                <w:noProof/>
                <w:webHidden/>
              </w:rPr>
              <w:t>73</w:t>
            </w:r>
            <w:r>
              <w:rPr>
                <w:noProof/>
                <w:webHidden/>
              </w:rPr>
              <w:fldChar w:fldCharType="end"/>
            </w:r>
          </w:hyperlink>
        </w:p>
        <w:p w14:paraId="606BB853" w14:textId="54637446" w:rsidR="00A60E82" w:rsidRDefault="00A60E82">
          <w:pPr>
            <w:pStyle w:val="TOC3"/>
            <w:tabs>
              <w:tab w:val="left" w:pos="1100"/>
              <w:tab w:val="right" w:leader="dot" w:pos="9350"/>
            </w:tabs>
            <w:rPr>
              <w:noProof/>
            </w:rPr>
          </w:pPr>
          <w:hyperlink w:anchor="_Toc65696094" w:history="1">
            <w:r w:rsidRPr="004729CF">
              <w:rPr>
                <w:rStyle w:val="Hyperlink"/>
                <w:noProof/>
              </w:rPr>
              <w:t>36)</w:t>
            </w:r>
            <w:r>
              <w:rPr>
                <w:noProof/>
              </w:rPr>
              <w:tab/>
            </w:r>
            <w:r w:rsidRPr="004729CF">
              <w:rPr>
                <w:rStyle w:val="Hyperlink"/>
                <w:noProof/>
              </w:rPr>
              <w:t>MobileNetV2</w:t>
            </w:r>
            <w:r>
              <w:rPr>
                <w:noProof/>
                <w:webHidden/>
              </w:rPr>
              <w:tab/>
            </w:r>
            <w:r>
              <w:rPr>
                <w:noProof/>
                <w:webHidden/>
              </w:rPr>
              <w:fldChar w:fldCharType="begin"/>
            </w:r>
            <w:r>
              <w:rPr>
                <w:noProof/>
                <w:webHidden/>
              </w:rPr>
              <w:instrText xml:space="preserve"> PAGEREF _Toc65696094 \h </w:instrText>
            </w:r>
            <w:r>
              <w:rPr>
                <w:noProof/>
                <w:webHidden/>
              </w:rPr>
            </w:r>
            <w:r>
              <w:rPr>
                <w:noProof/>
                <w:webHidden/>
              </w:rPr>
              <w:fldChar w:fldCharType="separate"/>
            </w:r>
            <w:r>
              <w:rPr>
                <w:noProof/>
                <w:webHidden/>
              </w:rPr>
              <w:t>74</w:t>
            </w:r>
            <w:r>
              <w:rPr>
                <w:noProof/>
                <w:webHidden/>
              </w:rPr>
              <w:fldChar w:fldCharType="end"/>
            </w:r>
          </w:hyperlink>
        </w:p>
        <w:p w14:paraId="1F8B3434" w14:textId="4F178CA5" w:rsidR="00A60E82" w:rsidRDefault="00A60E82">
          <w:pPr>
            <w:pStyle w:val="TOC3"/>
            <w:tabs>
              <w:tab w:val="left" w:pos="1100"/>
              <w:tab w:val="right" w:leader="dot" w:pos="9350"/>
            </w:tabs>
            <w:rPr>
              <w:noProof/>
            </w:rPr>
          </w:pPr>
          <w:hyperlink w:anchor="_Toc65696095" w:history="1">
            <w:r w:rsidRPr="004729CF">
              <w:rPr>
                <w:rStyle w:val="Hyperlink"/>
                <w:noProof/>
              </w:rPr>
              <w:t>37)</w:t>
            </w:r>
            <w:r>
              <w:rPr>
                <w:noProof/>
              </w:rPr>
              <w:tab/>
            </w:r>
            <w:r w:rsidRPr="004729CF">
              <w:rPr>
                <w:rStyle w:val="Hyperlink"/>
                <w:noProof/>
              </w:rPr>
              <w:t>ResNet152 (optimizer='adagrad')</w:t>
            </w:r>
            <w:r>
              <w:rPr>
                <w:noProof/>
                <w:webHidden/>
              </w:rPr>
              <w:tab/>
            </w:r>
            <w:r>
              <w:rPr>
                <w:noProof/>
                <w:webHidden/>
              </w:rPr>
              <w:fldChar w:fldCharType="begin"/>
            </w:r>
            <w:r>
              <w:rPr>
                <w:noProof/>
                <w:webHidden/>
              </w:rPr>
              <w:instrText xml:space="preserve"> PAGEREF _Toc65696095 \h </w:instrText>
            </w:r>
            <w:r>
              <w:rPr>
                <w:noProof/>
                <w:webHidden/>
              </w:rPr>
            </w:r>
            <w:r>
              <w:rPr>
                <w:noProof/>
                <w:webHidden/>
              </w:rPr>
              <w:fldChar w:fldCharType="separate"/>
            </w:r>
            <w:r>
              <w:rPr>
                <w:noProof/>
                <w:webHidden/>
              </w:rPr>
              <w:t>75</w:t>
            </w:r>
            <w:r>
              <w:rPr>
                <w:noProof/>
                <w:webHidden/>
              </w:rPr>
              <w:fldChar w:fldCharType="end"/>
            </w:r>
          </w:hyperlink>
        </w:p>
        <w:p w14:paraId="3A5E5F85" w14:textId="3689531C" w:rsidR="00A60E82" w:rsidRDefault="00A60E82">
          <w:pPr>
            <w:pStyle w:val="TOC3"/>
            <w:tabs>
              <w:tab w:val="left" w:pos="1100"/>
              <w:tab w:val="right" w:leader="dot" w:pos="9350"/>
            </w:tabs>
            <w:rPr>
              <w:noProof/>
            </w:rPr>
          </w:pPr>
          <w:hyperlink w:anchor="_Toc65696096" w:history="1">
            <w:r w:rsidRPr="004729CF">
              <w:rPr>
                <w:rStyle w:val="Hyperlink"/>
                <w:noProof/>
              </w:rPr>
              <w:t>38)</w:t>
            </w:r>
            <w:r>
              <w:rPr>
                <w:noProof/>
              </w:rPr>
              <w:tab/>
            </w:r>
            <w:r w:rsidRPr="004729CF">
              <w:rPr>
                <w:rStyle w:val="Hyperlink"/>
                <w:noProof/>
              </w:rPr>
              <w:t>ResNet101_2 (dropout = 0.1)</w:t>
            </w:r>
            <w:r>
              <w:rPr>
                <w:noProof/>
                <w:webHidden/>
              </w:rPr>
              <w:tab/>
            </w:r>
            <w:r>
              <w:rPr>
                <w:noProof/>
                <w:webHidden/>
              </w:rPr>
              <w:fldChar w:fldCharType="begin"/>
            </w:r>
            <w:r>
              <w:rPr>
                <w:noProof/>
                <w:webHidden/>
              </w:rPr>
              <w:instrText xml:space="preserve"> PAGEREF _Toc65696096 \h </w:instrText>
            </w:r>
            <w:r>
              <w:rPr>
                <w:noProof/>
                <w:webHidden/>
              </w:rPr>
            </w:r>
            <w:r>
              <w:rPr>
                <w:noProof/>
                <w:webHidden/>
              </w:rPr>
              <w:fldChar w:fldCharType="separate"/>
            </w:r>
            <w:r>
              <w:rPr>
                <w:noProof/>
                <w:webHidden/>
              </w:rPr>
              <w:t>76</w:t>
            </w:r>
            <w:r>
              <w:rPr>
                <w:noProof/>
                <w:webHidden/>
              </w:rPr>
              <w:fldChar w:fldCharType="end"/>
            </w:r>
          </w:hyperlink>
        </w:p>
        <w:p w14:paraId="518346BC" w14:textId="319A4D0D" w:rsidR="00A60E82" w:rsidRDefault="00A60E82">
          <w:pPr>
            <w:pStyle w:val="TOC2"/>
            <w:tabs>
              <w:tab w:val="left" w:pos="660"/>
              <w:tab w:val="right" w:leader="dot" w:pos="9350"/>
            </w:tabs>
            <w:rPr>
              <w:noProof/>
            </w:rPr>
          </w:pPr>
          <w:hyperlink w:anchor="_Toc65696097" w:history="1">
            <w:r w:rsidRPr="004729CF">
              <w:rPr>
                <w:rStyle w:val="Hyperlink"/>
                <w:noProof/>
              </w:rPr>
              <w:t>3.</w:t>
            </w:r>
            <w:r>
              <w:rPr>
                <w:noProof/>
              </w:rPr>
              <w:tab/>
            </w:r>
            <w:r w:rsidRPr="004729CF">
              <w:rPr>
                <w:rStyle w:val="Hyperlink"/>
                <w:noProof/>
              </w:rPr>
              <w:t>Image segmentation</w:t>
            </w:r>
            <w:r>
              <w:rPr>
                <w:noProof/>
                <w:webHidden/>
              </w:rPr>
              <w:tab/>
            </w:r>
            <w:r>
              <w:rPr>
                <w:noProof/>
                <w:webHidden/>
              </w:rPr>
              <w:fldChar w:fldCharType="begin"/>
            </w:r>
            <w:r>
              <w:rPr>
                <w:noProof/>
                <w:webHidden/>
              </w:rPr>
              <w:instrText xml:space="preserve"> PAGEREF _Toc65696097 \h </w:instrText>
            </w:r>
            <w:r>
              <w:rPr>
                <w:noProof/>
                <w:webHidden/>
              </w:rPr>
            </w:r>
            <w:r>
              <w:rPr>
                <w:noProof/>
                <w:webHidden/>
              </w:rPr>
              <w:fldChar w:fldCharType="separate"/>
            </w:r>
            <w:r>
              <w:rPr>
                <w:noProof/>
                <w:webHidden/>
              </w:rPr>
              <w:t>76</w:t>
            </w:r>
            <w:r>
              <w:rPr>
                <w:noProof/>
                <w:webHidden/>
              </w:rPr>
              <w:fldChar w:fldCharType="end"/>
            </w:r>
          </w:hyperlink>
        </w:p>
        <w:p w14:paraId="0E96751F" w14:textId="58CBB619" w:rsidR="005A608E" w:rsidRDefault="005A608E">
          <w:r>
            <w:rPr>
              <w:b/>
              <w:bCs/>
              <w:noProof/>
            </w:rPr>
            <w:fldChar w:fldCharType="end"/>
          </w:r>
        </w:p>
      </w:sdtContent>
    </w:sdt>
    <w:p w14:paraId="2AFFCBEF" w14:textId="323F5908" w:rsidR="00A13825" w:rsidRDefault="00A13825" w:rsidP="00A13825"/>
    <w:p w14:paraId="43474D24" w14:textId="216731A0" w:rsidR="00A13825" w:rsidRDefault="00A13825" w:rsidP="00A13825"/>
    <w:p w14:paraId="0EE78EE9" w14:textId="64623491" w:rsidR="00A13825" w:rsidRDefault="00A13825" w:rsidP="00A13825"/>
    <w:p w14:paraId="26879A29" w14:textId="3B31D78F" w:rsidR="00A13825" w:rsidRDefault="00A13825" w:rsidP="00A13825"/>
    <w:p w14:paraId="30648AC9" w14:textId="1C2D1338" w:rsidR="00A13825" w:rsidRDefault="00A13825" w:rsidP="00A13825"/>
    <w:p w14:paraId="64CD38B4" w14:textId="77777777" w:rsidR="004E524D" w:rsidRDefault="004E524D" w:rsidP="00A13825"/>
    <w:p w14:paraId="084708CA" w14:textId="2828DEC3" w:rsidR="00A13825" w:rsidRDefault="00A13825" w:rsidP="00A13825"/>
    <w:p w14:paraId="6097ECB3" w14:textId="7D872C06" w:rsidR="007A4F9B" w:rsidRPr="0090160A" w:rsidRDefault="00C961E2" w:rsidP="009239A4">
      <w:pPr>
        <w:pStyle w:val="Heading1"/>
        <w:rPr>
          <w:sz w:val="56"/>
          <w:szCs w:val="56"/>
        </w:rPr>
      </w:pPr>
      <w:bookmarkStart w:id="0" w:name="_Toc65696012"/>
      <w:r w:rsidRPr="0090160A">
        <w:rPr>
          <w:sz w:val="56"/>
          <w:szCs w:val="56"/>
        </w:rPr>
        <w:lastRenderedPageBreak/>
        <w:t>Abstract</w:t>
      </w:r>
      <w:bookmarkEnd w:id="0"/>
    </w:p>
    <w:p w14:paraId="75B945C2" w14:textId="77777777" w:rsidR="008A48A6" w:rsidRPr="0090160A" w:rsidRDefault="008A48A6" w:rsidP="007A4F9B">
      <w:pPr>
        <w:rPr>
          <w:sz w:val="24"/>
          <w:szCs w:val="24"/>
        </w:rPr>
      </w:pPr>
    </w:p>
    <w:p w14:paraId="014927EA" w14:textId="0DF00318" w:rsidR="00E36D91" w:rsidRPr="008A48A6" w:rsidRDefault="008A48A6" w:rsidP="004E524D">
      <w:pPr>
        <w:ind w:firstLine="720"/>
        <w:rPr>
          <w:sz w:val="24"/>
          <w:szCs w:val="24"/>
        </w:rPr>
      </w:pPr>
      <w:r w:rsidRPr="008A48A6">
        <w:rPr>
          <w:sz w:val="24"/>
          <w:szCs w:val="24"/>
        </w:rPr>
        <w:t>A neural network with both high sensitivity and high specificity is not always achievable</w:t>
      </w:r>
      <w:r w:rsidR="00771BC6" w:rsidRPr="000D69C2">
        <w:rPr>
          <w:sz w:val="24"/>
          <w:szCs w:val="24"/>
        </w:rPr>
        <w:t>, and</w:t>
      </w:r>
      <w:r w:rsidR="00E36D91" w:rsidRPr="000D69C2">
        <w:rPr>
          <w:sz w:val="24"/>
          <w:szCs w:val="24"/>
        </w:rPr>
        <w:t xml:space="preserve"> </w:t>
      </w:r>
      <w:r w:rsidRPr="008A48A6">
        <w:rPr>
          <w:sz w:val="24"/>
          <w:szCs w:val="24"/>
        </w:rPr>
        <w:t xml:space="preserve">sensitivity and specificity are often inversely related. </w:t>
      </w:r>
      <w:r w:rsidR="00771BC6" w:rsidRPr="000D69C2">
        <w:rPr>
          <w:sz w:val="24"/>
          <w:szCs w:val="24"/>
        </w:rPr>
        <w:t xml:space="preserve">This </w:t>
      </w:r>
      <w:r w:rsidR="0090160A" w:rsidRPr="000D69C2">
        <w:rPr>
          <w:sz w:val="24"/>
          <w:szCs w:val="24"/>
        </w:rPr>
        <w:t>project</w:t>
      </w:r>
      <w:r w:rsidR="00771BC6" w:rsidRPr="000D69C2">
        <w:rPr>
          <w:sz w:val="24"/>
          <w:szCs w:val="24"/>
        </w:rPr>
        <w:t xml:space="preserve"> propose</w:t>
      </w:r>
      <w:r w:rsidR="00CB2C1A" w:rsidRPr="000D69C2">
        <w:rPr>
          <w:sz w:val="24"/>
          <w:szCs w:val="24"/>
        </w:rPr>
        <w:t>s</w:t>
      </w:r>
      <w:r w:rsidR="00E36D91" w:rsidRPr="000D69C2">
        <w:rPr>
          <w:sz w:val="24"/>
          <w:szCs w:val="24"/>
        </w:rPr>
        <w:t xml:space="preserve"> </w:t>
      </w:r>
      <w:r w:rsidR="004E524D" w:rsidRPr="000D69C2">
        <w:rPr>
          <w:sz w:val="24"/>
          <w:szCs w:val="24"/>
        </w:rPr>
        <w:t>“</w:t>
      </w:r>
      <w:proofErr w:type="spellStart"/>
      <w:r w:rsidR="004E524D" w:rsidRPr="000D69C2">
        <w:rPr>
          <w:sz w:val="24"/>
          <w:szCs w:val="24"/>
        </w:rPr>
        <w:t>ThreshNet</w:t>
      </w:r>
      <w:proofErr w:type="spellEnd"/>
      <w:r w:rsidR="004E524D" w:rsidRPr="000D69C2">
        <w:rPr>
          <w:sz w:val="24"/>
          <w:szCs w:val="24"/>
        </w:rPr>
        <w:t xml:space="preserve">”, </w:t>
      </w:r>
      <w:r w:rsidRPr="008A48A6">
        <w:rPr>
          <w:sz w:val="24"/>
          <w:szCs w:val="24"/>
        </w:rPr>
        <w:t>a novel method</w:t>
      </w:r>
      <w:r w:rsidR="00E36D91" w:rsidRPr="000D69C2">
        <w:rPr>
          <w:sz w:val="24"/>
          <w:szCs w:val="24"/>
        </w:rPr>
        <w:t xml:space="preserve"> </w:t>
      </w:r>
      <w:r w:rsidR="00771BC6" w:rsidRPr="000D69C2">
        <w:rPr>
          <w:sz w:val="24"/>
          <w:szCs w:val="24"/>
        </w:rPr>
        <w:t>which</w:t>
      </w:r>
      <w:r w:rsidR="00E36D91" w:rsidRPr="000D69C2">
        <w:rPr>
          <w:sz w:val="24"/>
          <w:szCs w:val="24"/>
        </w:rPr>
        <w:t xml:space="preserve"> </w:t>
      </w:r>
      <w:r w:rsidRPr="008A48A6">
        <w:rPr>
          <w:sz w:val="24"/>
          <w:szCs w:val="24"/>
        </w:rPr>
        <w:t>utilizes ensembles of neural networks</w:t>
      </w:r>
      <w:r w:rsidR="00CB2C1A" w:rsidRPr="000D69C2">
        <w:rPr>
          <w:sz w:val="24"/>
          <w:szCs w:val="24"/>
        </w:rPr>
        <w:t xml:space="preserve">. It </w:t>
      </w:r>
      <w:r w:rsidR="00771BC6" w:rsidRPr="000D69C2">
        <w:rPr>
          <w:sz w:val="24"/>
          <w:szCs w:val="24"/>
        </w:rPr>
        <w:t>demonstrate</w:t>
      </w:r>
      <w:r w:rsidR="00CB2C1A" w:rsidRPr="000D69C2">
        <w:rPr>
          <w:sz w:val="24"/>
          <w:szCs w:val="24"/>
        </w:rPr>
        <w:t>s</w:t>
      </w:r>
      <w:r w:rsidR="00771BC6" w:rsidRPr="000D69C2">
        <w:rPr>
          <w:sz w:val="24"/>
          <w:szCs w:val="24"/>
        </w:rPr>
        <w:t xml:space="preserve"> better performance in</w:t>
      </w:r>
      <w:r w:rsidRPr="008A48A6">
        <w:rPr>
          <w:sz w:val="24"/>
          <w:szCs w:val="24"/>
        </w:rPr>
        <w:t xml:space="preserve"> sensitivity, specificity or both</w:t>
      </w:r>
      <w:r w:rsidR="00771BC6" w:rsidRPr="000D69C2">
        <w:rPr>
          <w:sz w:val="24"/>
          <w:szCs w:val="24"/>
        </w:rPr>
        <w:t xml:space="preserve"> performance metrics. </w:t>
      </w:r>
      <w:r w:rsidR="00E36D91" w:rsidRPr="000D69C2">
        <w:rPr>
          <w:sz w:val="24"/>
          <w:szCs w:val="24"/>
        </w:rPr>
        <w:t xml:space="preserve"> </w:t>
      </w:r>
    </w:p>
    <w:p w14:paraId="6E8CFE51" w14:textId="27F20E2B" w:rsidR="008A48A6" w:rsidRPr="008A48A6" w:rsidRDefault="008A48A6" w:rsidP="004E524D">
      <w:pPr>
        <w:ind w:firstLine="720"/>
        <w:rPr>
          <w:sz w:val="24"/>
          <w:szCs w:val="24"/>
        </w:rPr>
      </w:pPr>
      <w:r w:rsidRPr="008A48A6">
        <w:rPr>
          <w:sz w:val="24"/>
          <w:szCs w:val="24"/>
        </w:rPr>
        <w:t xml:space="preserve">An MRI dataset for brain tumor diagnosis was used as an example application. Transfer learning of many well-known neural networks were applied. Numerous networks were optimized with different dense layer architectures and network parameters. The networks with the highest accuracy were used as candidate networks for the </w:t>
      </w:r>
      <w:proofErr w:type="spellStart"/>
      <w:r w:rsidRPr="008A48A6">
        <w:rPr>
          <w:sz w:val="24"/>
          <w:szCs w:val="24"/>
        </w:rPr>
        <w:t>ThreshNet</w:t>
      </w:r>
      <w:proofErr w:type="spellEnd"/>
      <w:r w:rsidRPr="008A48A6">
        <w:rPr>
          <w:sz w:val="24"/>
          <w:szCs w:val="24"/>
        </w:rPr>
        <w:t xml:space="preserve"> ensembles. Each </w:t>
      </w:r>
      <w:proofErr w:type="spellStart"/>
      <w:r w:rsidRPr="008A48A6">
        <w:rPr>
          <w:sz w:val="24"/>
          <w:szCs w:val="24"/>
        </w:rPr>
        <w:t>ThreshNet</w:t>
      </w:r>
      <w:proofErr w:type="spellEnd"/>
      <w:r w:rsidRPr="008A48A6">
        <w:rPr>
          <w:sz w:val="24"/>
          <w:szCs w:val="24"/>
        </w:rPr>
        <w:t xml:space="preserve"> system contains multiple networks</w:t>
      </w:r>
      <w:r w:rsidR="004E524D" w:rsidRPr="000D69C2">
        <w:rPr>
          <w:sz w:val="24"/>
          <w:szCs w:val="24"/>
        </w:rPr>
        <w:t xml:space="preserve"> and e</w:t>
      </w:r>
      <w:r w:rsidRPr="008A48A6">
        <w:rPr>
          <w:sz w:val="24"/>
          <w:szCs w:val="24"/>
        </w:rPr>
        <w:t xml:space="preserve">ach network outputs its diagnosis decision (0: no tumor; 1: tumor present). The sum of all network decisions </w:t>
      </w:r>
      <w:proofErr w:type="gramStart"/>
      <w:r w:rsidRPr="008A48A6">
        <w:rPr>
          <w:sz w:val="24"/>
          <w:szCs w:val="24"/>
        </w:rPr>
        <w:t>are</w:t>
      </w:r>
      <w:proofErr w:type="gramEnd"/>
      <w:r w:rsidRPr="008A48A6">
        <w:rPr>
          <w:sz w:val="24"/>
          <w:szCs w:val="24"/>
        </w:rPr>
        <w:t xml:space="preserve"> compared against </w:t>
      </w:r>
      <w:r w:rsidR="004E524D" w:rsidRPr="000D69C2">
        <w:rPr>
          <w:sz w:val="24"/>
          <w:szCs w:val="24"/>
        </w:rPr>
        <w:t xml:space="preserve">the </w:t>
      </w:r>
      <w:r w:rsidRPr="008A48A6">
        <w:rPr>
          <w:sz w:val="24"/>
          <w:szCs w:val="24"/>
        </w:rPr>
        <w:t xml:space="preserve">threshold parameter to yield </w:t>
      </w:r>
      <w:proofErr w:type="spellStart"/>
      <w:r w:rsidRPr="008A48A6">
        <w:rPr>
          <w:sz w:val="24"/>
          <w:szCs w:val="24"/>
        </w:rPr>
        <w:t>ThreshNet’s</w:t>
      </w:r>
      <w:proofErr w:type="spellEnd"/>
      <w:r w:rsidRPr="008A48A6">
        <w:rPr>
          <w:sz w:val="24"/>
          <w:szCs w:val="24"/>
        </w:rPr>
        <w:t xml:space="preserve"> decision.</w:t>
      </w:r>
      <w:r w:rsidR="00771BC6" w:rsidRPr="000D69C2">
        <w:rPr>
          <w:sz w:val="24"/>
          <w:szCs w:val="24"/>
        </w:rPr>
        <w:t xml:space="preserve"> A </w:t>
      </w:r>
      <w:proofErr w:type="spellStart"/>
      <w:r w:rsidR="00771BC6" w:rsidRPr="000D69C2">
        <w:rPr>
          <w:sz w:val="24"/>
          <w:szCs w:val="24"/>
        </w:rPr>
        <w:t>ResUNet</w:t>
      </w:r>
      <w:proofErr w:type="spellEnd"/>
      <w:r w:rsidR="00771BC6" w:rsidRPr="000D69C2">
        <w:rPr>
          <w:sz w:val="24"/>
          <w:szCs w:val="24"/>
        </w:rPr>
        <w:t xml:space="preserve"> based segmentation model was also implemented to locate the brain tumor when </w:t>
      </w:r>
      <w:r w:rsidR="00FD769E" w:rsidRPr="000D69C2">
        <w:rPr>
          <w:sz w:val="24"/>
          <w:szCs w:val="24"/>
        </w:rPr>
        <w:t xml:space="preserve">the </w:t>
      </w:r>
      <w:proofErr w:type="spellStart"/>
      <w:r w:rsidR="00771BC6" w:rsidRPr="000D69C2">
        <w:rPr>
          <w:sz w:val="24"/>
          <w:szCs w:val="24"/>
        </w:rPr>
        <w:t>ThreshNet</w:t>
      </w:r>
      <w:proofErr w:type="spellEnd"/>
      <w:r w:rsidR="00771BC6" w:rsidRPr="000D69C2">
        <w:rPr>
          <w:sz w:val="24"/>
          <w:szCs w:val="24"/>
        </w:rPr>
        <w:t xml:space="preserve"> system predicts </w:t>
      </w:r>
      <w:r w:rsidR="00FD769E" w:rsidRPr="000D69C2">
        <w:rPr>
          <w:sz w:val="24"/>
          <w:szCs w:val="24"/>
        </w:rPr>
        <w:t xml:space="preserve">a present </w:t>
      </w:r>
      <w:r w:rsidR="00771BC6" w:rsidRPr="000D69C2">
        <w:rPr>
          <w:sz w:val="24"/>
          <w:szCs w:val="24"/>
        </w:rPr>
        <w:t>tumor</w:t>
      </w:r>
      <w:r w:rsidRPr="008A48A6">
        <w:rPr>
          <w:sz w:val="24"/>
          <w:szCs w:val="24"/>
        </w:rPr>
        <w:t xml:space="preserve">. </w:t>
      </w:r>
    </w:p>
    <w:p w14:paraId="3205601D" w14:textId="1DE91B99" w:rsidR="00771BC6" w:rsidRPr="000D69C2" w:rsidRDefault="00771BC6" w:rsidP="00470AF1">
      <w:pPr>
        <w:ind w:firstLine="720"/>
        <w:rPr>
          <w:sz w:val="24"/>
          <w:szCs w:val="24"/>
        </w:rPr>
      </w:pPr>
      <w:r w:rsidRPr="000D69C2">
        <w:rPr>
          <w:sz w:val="24"/>
          <w:szCs w:val="24"/>
        </w:rPr>
        <w:t xml:space="preserve">Lower </w:t>
      </w:r>
      <w:proofErr w:type="spellStart"/>
      <w:r w:rsidRPr="000D69C2">
        <w:rPr>
          <w:sz w:val="24"/>
          <w:szCs w:val="24"/>
        </w:rPr>
        <w:t>ThreshNet</w:t>
      </w:r>
      <w:proofErr w:type="spellEnd"/>
      <w:r w:rsidRPr="000D69C2">
        <w:rPr>
          <w:sz w:val="24"/>
          <w:szCs w:val="24"/>
        </w:rPr>
        <w:t xml:space="preserve"> values yield the best sensitivity, outperforming best sensitivity individual networks with lowered specificity performance. Medium </w:t>
      </w:r>
      <w:proofErr w:type="spellStart"/>
      <w:r w:rsidRPr="000D69C2">
        <w:rPr>
          <w:sz w:val="24"/>
          <w:szCs w:val="24"/>
        </w:rPr>
        <w:t>ThreshNet</w:t>
      </w:r>
      <w:proofErr w:type="spellEnd"/>
      <w:r w:rsidRPr="000D69C2">
        <w:rPr>
          <w:sz w:val="24"/>
          <w:szCs w:val="24"/>
        </w:rPr>
        <w:t xml:space="preserve"> values achieve </w:t>
      </w:r>
      <w:r w:rsidR="00470AF1" w:rsidRPr="000D69C2">
        <w:rPr>
          <w:sz w:val="24"/>
          <w:szCs w:val="24"/>
        </w:rPr>
        <w:t xml:space="preserve">a </w:t>
      </w:r>
      <w:r w:rsidRPr="000D69C2">
        <w:rPr>
          <w:sz w:val="24"/>
          <w:szCs w:val="24"/>
        </w:rPr>
        <w:t xml:space="preserve">balance between sensitivity and specificity. </w:t>
      </w:r>
      <w:r w:rsidR="00470AF1" w:rsidRPr="000D69C2">
        <w:rPr>
          <w:sz w:val="24"/>
          <w:szCs w:val="24"/>
        </w:rPr>
        <w:t>H</w:t>
      </w:r>
      <w:r w:rsidRPr="000D69C2">
        <w:rPr>
          <w:sz w:val="24"/>
          <w:szCs w:val="24"/>
        </w:rPr>
        <w:t xml:space="preserve">igher </w:t>
      </w:r>
      <w:proofErr w:type="spellStart"/>
      <w:r w:rsidRPr="000D69C2">
        <w:rPr>
          <w:sz w:val="24"/>
          <w:szCs w:val="24"/>
        </w:rPr>
        <w:t>ThreshNet</w:t>
      </w:r>
      <w:proofErr w:type="spellEnd"/>
      <w:r w:rsidRPr="000D69C2">
        <w:rPr>
          <w:sz w:val="24"/>
          <w:szCs w:val="24"/>
        </w:rPr>
        <w:t xml:space="preserve"> values match</w:t>
      </w:r>
      <w:r w:rsidR="00470AF1" w:rsidRPr="000D69C2">
        <w:rPr>
          <w:sz w:val="24"/>
          <w:szCs w:val="24"/>
        </w:rPr>
        <w:t xml:space="preserve"> the</w:t>
      </w:r>
      <w:r w:rsidRPr="000D69C2">
        <w:rPr>
          <w:sz w:val="24"/>
          <w:szCs w:val="24"/>
        </w:rPr>
        <w:t xml:space="preserve"> specificity performance</w:t>
      </w:r>
      <w:r w:rsidR="00470AF1" w:rsidRPr="000D69C2">
        <w:rPr>
          <w:sz w:val="24"/>
          <w:szCs w:val="24"/>
        </w:rPr>
        <w:t>s</w:t>
      </w:r>
      <w:r w:rsidRPr="000D69C2">
        <w:rPr>
          <w:sz w:val="24"/>
          <w:szCs w:val="24"/>
        </w:rPr>
        <w:t xml:space="preserve"> of </w:t>
      </w:r>
      <w:r w:rsidR="00470AF1" w:rsidRPr="000D69C2">
        <w:rPr>
          <w:sz w:val="24"/>
          <w:szCs w:val="24"/>
        </w:rPr>
        <w:t xml:space="preserve">the </w:t>
      </w:r>
      <w:r w:rsidRPr="000D69C2">
        <w:rPr>
          <w:sz w:val="24"/>
          <w:szCs w:val="24"/>
        </w:rPr>
        <w:t xml:space="preserve">best specificity individual networks </w:t>
      </w:r>
      <w:proofErr w:type="gramStart"/>
      <w:r w:rsidRPr="000D69C2">
        <w:rPr>
          <w:sz w:val="24"/>
          <w:szCs w:val="24"/>
        </w:rPr>
        <w:t>while</w:t>
      </w:r>
      <w:r w:rsidR="00470AF1" w:rsidRPr="000D69C2">
        <w:rPr>
          <w:sz w:val="24"/>
          <w:szCs w:val="24"/>
        </w:rPr>
        <w:t xml:space="preserve"> </w:t>
      </w:r>
      <w:r w:rsidRPr="000D69C2">
        <w:rPr>
          <w:sz w:val="24"/>
          <w:szCs w:val="24"/>
        </w:rPr>
        <w:t xml:space="preserve"> significantly</w:t>
      </w:r>
      <w:proofErr w:type="gramEnd"/>
      <w:r w:rsidRPr="000D69C2">
        <w:rPr>
          <w:sz w:val="24"/>
          <w:szCs w:val="24"/>
        </w:rPr>
        <w:t xml:space="preserve"> improv</w:t>
      </w:r>
      <w:r w:rsidR="00470AF1" w:rsidRPr="000D69C2">
        <w:rPr>
          <w:sz w:val="24"/>
          <w:szCs w:val="24"/>
        </w:rPr>
        <w:t>ing</w:t>
      </w:r>
      <w:r w:rsidRPr="000D69C2">
        <w:rPr>
          <w:sz w:val="24"/>
          <w:szCs w:val="24"/>
        </w:rPr>
        <w:t xml:space="preserve"> sensitivity. Variance among </w:t>
      </w:r>
      <w:proofErr w:type="spellStart"/>
      <w:r w:rsidRPr="000D69C2">
        <w:rPr>
          <w:sz w:val="24"/>
          <w:szCs w:val="24"/>
        </w:rPr>
        <w:t>ThreshNet</w:t>
      </w:r>
      <w:proofErr w:type="spellEnd"/>
      <w:r w:rsidRPr="000D69C2">
        <w:rPr>
          <w:sz w:val="24"/>
          <w:szCs w:val="24"/>
        </w:rPr>
        <w:t xml:space="preserve"> systems </w:t>
      </w:r>
      <w:r w:rsidR="004D5BE5" w:rsidRPr="000D69C2">
        <w:rPr>
          <w:sz w:val="24"/>
          <w:szCs w:val="24"/>
        </w:rPr>
        <w:t>is</w:t>
      </w:r>
      <w:r w:rsidRPr="000D69C2">
        <w:rPr>
          <w:sz w:val="24"/>
          <w:szCs w:val="24"/>
        </w:rPr>
        <w:t xml:space="preserve"> smaller than variance among individual networks, yielding more consistent performance. </w:t>
      </w:r>
    </w:p>
    <w:p w14:paraId="13451320" w14:textId="6DDD696F" w:rsidR="005F71E8" w:rsidRPr="000D69C2" w:rsidRDefault="005F71E8" w:rsidP="00470AF1">
      <w:pPr>
        <w:ind w:firstLine="720"/>
        <w:rPr>
          <w:sz w:val="24"/>
          <w:szCs w:val="24"/>
        </w:rPr>
      </w:pPr>
      <w:r w:rsidRPr="000D69C2">
        <w:rPr>
          <w:sz w:val="24"/>
          <w:szCs w:val="24"/>
        </w:rPr>
        <w:t xml:space="preserve">In conclusion, </w:t>
      </w:r>
      <w:proofErr w:type="spellStart"/>
      <w:r w:rsidRPr="000D69C2">
        <w:rPr>
          <w:sz w:val="24"/>
          <w:szCs w:val="24"/>
        </w:rPr>
        <w:t>ThreshNet</w:t>
      </w:r>
      <w:proofErr w:type="spellEnd"/>
      <w:r w:rsidRPr="000D69C2">
        <w:rPr>
          <w:sz w:val="24"/>
          <w:szCs w:val="24"/>
        </w:rPr>
        <w:t xml:space="preserve"> systems </w:t>
      </w:r>
      <w:r w:rsidR="00470AF1" w:rsidRPr="000D69C2">
        <w:rPr>
          <w:sz w:val="24"/>
          <w:szCs w:val="24"/>
        </w:rPr>
        <w:t xml:space="preserve">are </w:t>
      </w:r>
      <w:r w:rsidR="005F6F8B" w:rsidRPr="000D69C2">
        <w:rPr>
          <w:sz w:val="24"/>
          <w:szCs w:val="24"/>
        </w:rPr>
        <w:t>capable of outperforming</w:t>
      </w:r>
      <w:r w:rsidRPr="000D69C2">
        <w:rPr>
          <w:sz w:val="24"/>
          <w:szCs w:val="24"/>
        </w:rPr>
        <w:t xml:space="preserve"> individual ensemble member networks. In addition, it provid</w:t>
      </w:r>
      <w:r w:rsidR="00CB2C1A" w:rsidRPr="000D69C2">
        <w:rPr>
          <w:sz w:val="24"/>
          <w:szCs w:val="24"/>
        </w:rPr>
        <w:t>es</w:t>
      </w:r>
      <w:r w:rsidRPr="000D69C2">
        <w:rPr>
          <w:sz w:val="24"/>
          <w:szCs w:val="24"/>
        </w:rPr>
        <w:t xml:space="preserve"> convenient means to achiev</w:t>
      </w:r>
      <w:r w:rsidR="00CB2C1A" w:rsidRPr="000D69C2">
        <w:rPr>
          <w:sz w:val="24"/>
          <w:szCs w:val="24"/>
        </w:rPr>
        <w:t>ing</w:t>
      </w:r>
      <w:r w:rsidRPr="000D69C2">
        <w:rPr>
          <w:sz w:val="24"/>
          <w:szCs w:val="24"/>
        </w:rPr>
        <w:t xml:space="preserve"> specific performance and </w:t>
      </w:r>
      <w:r w:rsidR="00CB2C1A" w:rsidRPr="000D69C2">
        <w:rPr>
          <w:sz w:val="24"/>
          <w:szCs w:val="24"/>
        </w:rPr>
        <w:t xml:space="preserve">sensitivity specificity </w:t>
      </w:r>
      <w:r w:rsidRPr="000D69C2">
        <w:rPr>
          <w:sz w:val="24"/>
          <w:szCs w:val="24"/>
        </w:rPr>
        <w:t xml:space="preserve">trade-off goals through adjusting the </w:t>
      </w:r>
      <w:r w:rsidR="00470AF1" w:rsidRPr="000D69C2">
        <w:rPr>
          <w:sz w:val="24"/>
          <w:szCs w:val="24"/>
        </w:rPr>
        <w:t xml:space="preserve">threshold </w:t>
      </w:r>
      <w:r w:rsidRPr="000D69C2">
        <w:rPr>
          <w:sz w:val="24"/>
          <w:szCs w:val="24"/>
        </w:rPr>
        <w:t>parameter.</w:t>
      </w:r>
    </w:p>
    <w:p w14:paraId="45330018" w14:textId="509778C7" w:rsidR="007A4F9B" w:rsidRPr="00F73D9E" w:rsidRDefault="007A4F9B" w:rsidP="007A4F9B">
      <w:pPr>
        <w:rPr>
          <w:sz w:val="24"/>
          <w:szCs w:val="24"/>
        </w:rPr>
      </w:pPr>
    </w:p>
    <w:p w14:paraId="5E013EE3" w14:textId="70D66713" w:rsidR="007A4F9B" w:rsidRDefault="007A4F9B" w:rsidP="007A4F9B"/>
    <w:p w14:paraId="6C3D3138" w14:textId="02963226" w:rsidR="007A4F9B" w:rsidRDefault="007A4F9B" w:rsidP="007A4F9B"/>
    <w:p w14:paraId="2AD3C6F8" w14:textId="1984CEF2" w:rsidR="008C06D4" w:rsidRDefault="008C06D4" w:rsidP="00F36747"/>
    <w:p w14:paraId="1703CBE5" w14:textId="5C03D692" w:rsidR="008C06D4" w:rsidRDefault="00571C6A">
      <w:r>
        <w:br w:type="page"/>
      </w:r>
    </w:p>
    <w:p w14:paraId="34FBCCBC" w14:textId="2FE8D36E" w:rsidR="007A4F9B" w:rsidRDefault="00B32EE4" w:rsidP="009239A4">
      <w:pPr>
        <w:pStyle w:val="Heading1"/>
      </w:pPr>
      <w:bookmarkStart w:id="1" w:name="_Toc65696013"/>
      <w:r w:rsidRPr="00B32EE4">
        <w:lastRenderedPageBreak/>
        <w:t>Acknowledgements</w:t>
      </w:r>
      <w:bookmarkEnd w:id="1"/>
    </w:p>
    <w:p w14:paraId="1203E61A" w14:textId="056510AE" w:rsidR="00B32EE4" w:rsidRDefault="00BA64E9" w:rsidP="00B32EE4">
      <w:r>
        <w:t xml:space="preserve"> </w:t>
      </w:r>
    </w:p>
    <w:p w14:paraId="0D62568E" w14:textId="3F9E23AE" w:rsidR="00A13825" w:rsidRPr="000D69C2" w:rsidRDefault="00BA64E9" w:rsidP="00372AE4">
      <w:pPr>
        <w:ind w:firstLine="720"/>
        <w:rPr>
          <w:sz w:val="24"/>
          <w:szCs w:val="24"/>
        </w:rPr>
      </w:pPr>
      <w:r w:rsidRPr="000D69C2">
        <w:rPr>
          <w:sz w:val="24"/>
          <w:szCs w:val="24"/>
        </w:rPr>
        <w:t xml:space="preserve">I would like to thank my teachers </w:t>
      </w:r>
      <w:r w:rsidR="001B2491" w:rsidRPr="000D69C2">
        <w:rPr>
          <w:sz w:val="24"/>
          <w:szCs w:val="24"/>
        </w:rPr>
        <w:t>and mentors</w:t>
      </w:r>
      <w:r w:rsidRPr="000D69C2">
        <w:rPr>
          <w:sz w:val="24"/>
          <w:szCs w:val="24"/>
        </w:rPr>
        <w:t xml:space="preserve"> for their wonderful help and support</w:t>
      </w:r>
      <w:r w:rsidR="009975F7" w:rsidRPr="000D69C2">
        <w:rPr>
          <w:sz w:val="24"/>
          <w:szCs w:val="24"/>
        </w:rPr>
        <w:t xml:space="preserve">. Thank you </w:t>
      </w:r>
      <w:r w:rsidR="00B32EE4" w:rsidRPr="000D69C2">
        <w:rPr>
          <w:sz w:val="24"/>
          <w:szCs w:val="24"/>
        </w:rPr>
        <w:t>Dr</w:t>
      </w:r>
      <w:r w:rsidR="009975F7" w:rsidRPr="000D69C2">
        <w:rPr>
          <w:sz w:val="24"/>
          <w:szCs w:val="24"/>
        </w:rPr>
        <w:t>.</w:t>
      </w:r>
      <w:r w:rsidR="00B32EE4" w:rsidRPr="000D69C2">
        <w:rPr>
          <w:sz w:val="24"/>
          <w:szCs w:val="24"/>
        </w:rPr>
        <w:t xml:space="preserve"> </w:t>
      </w:r>
      <w:proofErr w:type="spellStart"/>
      <w:r w:rsidR="00B32EE4" w:rsidRPr="000D69C2">
        <w:rPr>
          <w:sz w:val="24"/>
          <w:szCs w:val="24"/>
        </w:rPr>
        <w:t>J</w:t>
      </w:r>
      <w:r w:rsidR="00FE6127" w:rsidRPr="000D69C2">
        <w:rPr>
          <w:sz w:val="24"/>
          <w:szCs w:val="24"/>
        </w:rPr>
        <w:t>aiclin</w:t>
      </w:r>
      <w:proofErr w:type="spellEnd"/>
      <w:r w:rsidR="005C3F36" w:rsidRPr="000D69C2">
        <w:rPr>
          <w:sz w:val="24"/>
          <w:szCs w:val="24"/>
        </w:rPr>
        <w:t xml:space="preserve"> </w:t>
      </w:r>
      <w:r w:rsidR="00FE6127" w:rsidRPr="000D69C2">
        <w:rPr>
          <w:sz w:val="24"/>
          <w:szCs w:val="24"/>
        </w:rPr>
        <w:t xml:space="preserve">for </w:t>
      </w:r>
      <w:r w:rsidR="00620AA0" w:rsidRPr="000D69C2">
        <w:rPr>
          <w:sz w:val="24"/>
          <w:szCs w:val="24"/>
        </w:rPr>
        <w:t>your guidance throughout the project, and for giving me suggestions on organizing</w:t>
      </w:r>
      <w:r w:rsidR="002C3507" w:rsidRPr="000D69C2">
        <w:rPr>
          <w:sz w:val="24"/>
          <w:szCs w:val="24"/>
        </w:rPr>
        <w:t xml:space="preserve"> as well as presenting </w:t>
      </w:r>
      <w:r w:rsidR="00ED29B8" w:rsidRPr="000D69C2">
        <w:rPr>
          <w:sz w:val="24"/>
          <w:szCs w:val="24"/>
        </w:rPr>
        <w:t xml:space="preserve">my </w:t>
      </w:r>
      <w:r w:rsidR="00E4265B" w:rsidRPr="000D69C2">
        <w:rPr>
          <w:sz w:val="24"/>
          <w:szCs w:val="24"/>
        </w:rPr>
        <w:t>results</w:t>
      </w:r>
      <w:r w:rsidR="00ED29B8" w:rsidRPr="000D69C2">
        <w:rPr>
          <w:sz w:val="24"/>
          <w:szCs w:val="24"/>
        </w:rPr>
        <w:t xml:space="preserve">. Thank </w:t>
      </w:r>
      <w:proofErr w:type="gramStart"/>
      <w:r w:rsidR="00ED29B8" w:rsidRPr="000D69C2">
        <w:rPr>
          <w:sz w:val="24"/>
          <w:szCs w:val="24"/>
        </w:rPr>
        <w:t xml:space="preserve">you </w:t>
      </w:r>
      <w:r w:rsidR="005C3F36" w:rsidRPr="000D69C2">
        <w:rPr>
          <w:sz w:val="24"/>
          <w:szCs w:val="24"/>
        </w:rPr>
        <w:t>Professor Guan</w:t>
      </w:r>
      <w:proofErr w:type="gramEnd"/>
      <w:r w:rsidR="005C3F36" w:rsidRPr="000D69C2">
        <w:rPr>
          <w:sz w:val="24"/>
          <w:szCs w:val="24"/>
        </w:rPr>
        <w:t xml:space="preserve"> for </w:t>
      </w:r>
      <w:r w:rsidR="00E4265B" w:rsidRPr="000D69C2">
        <w:rPr>
          <w:sz w:val="24"/>
          <w:szCs w:val="24"/>
        </w:rPr>
        <w:t>reviewing my project</w:t>
      </w:r>
      <w:r w:rsidR="00ED29B8" w:rsidRPr="000D69C2">
        <w:rPr>
          <w:sz w:val="24"/>
          <w:szCs w:val="24"/>
        </w:rPr>
        <w:t xml:space="preserve">, providing me with critiques, and </w:t>
      </w:r>
      <w:r w:rsidR="004032C0" w:rsidRPr="000D69C2">
        <w:rPr>
          <w:sz w:val="24"/>
          <w:szCs w:val="24"/>
        </w:rPr>
        <w:t>help</w:t>
      </w:r>
      <w:r w:rsidR="00ED29B8" w:rsidRPr="000D69C2">
        <w:rPr>
          <w:sz w:val="24"/>
          <w:szCs w:val="24"/>
        </w:rPr>
        <w:t>ing</w:t>
      </w:r>
      <w:r w:rsidR="004032C0" w:rsidRPr="000D69C2">
        <w:rPr>
          <w:sz w:val="24"/>
          <w:szCs w:val="24"/>
        </w:rPr>
        <w:t xml:space="preserve"> me improve</w:t>
      </w:r>
      <w:r w:rsidR="00B77905" w:rsidRPr="000D69C2">
        <w:rPr>
          <w:sz w:val="24"/>
          <w:szCs w:val="24"/>
        </w:rPr>
        <w:t>. T</w:t>
      </w:r>
      <w:r w:rsidR="009975F7" w:rsidRPr="000D69C2">
        <w:rPr>
          <w:sz w:val="24"/>
          <w:szCs w:val="24"/>
        </w:rPr>
        <w:t>hank you</w:t>
      </w:r>
      <w:r w:rsidR="00ED29B8" w:rsidRPr="000D69C2">
        <w:rPr>
          <w:sz w:val="24"/>
          <w:szCs w:val="24"/>
        </w:rPr>
        <w:t>,</w:t>
      </w:r>
      <w:r w:rsidR="009975F7" w:rsidRPr="000D69C2">
        <w:rPr>
          <w:sz w:val="24"/>
          <w:szCs w:val="24"/>
        </w:rPr>
        <w:t xml:space="preserve"> </w:t>
      </w:r>
      <w:r w:rsidR="00B32EE4" w:rsidRPr="000D69C2">
        <w:rPr>
          <w:sz w:val="24"/>
          <w:szCs w:val="24"/>
        </w:rPr>
        <w:t>Dr McCalla</w:t>
      </w:r>
      <w:r w:rsidR="004032C0" w:rsidRPr="000D69C2">
        <w:rPr>
          <w:sz w:val="24"/>
          <w:szCs w:val="24"/>
        </w:rPr>
        <w:t xml:space="preserve"> and Mr. </w:t>
      </w:r>
      <w:r w:rsidR="00B32EE4" w:rsidRPr="000D69C2">
        <w:rPr>
          <w:sz w:val="24"/>
          <w:szCs w:val="24"/>
        </w:rPr>
        <w:t>David</w:t>
      </w:r>
      <w:r w:rsidR="004032C0" w:rsidRPr="000D69C2">
        <w:rPr>
          <w:sz w:val="24"/>
          <w:szCs w:val="24"/>
        </w:rPr>
        <w:t xml:space="preserve"> for inspiring me to launch </w:t>
      </w:r>
      <w:r w:rsidR="009975F7" w:rsidRPr="000D69C2">
        <w:rPr>
          <w:sz w:val="24"/>
          <w:szCs w:val="24"/>
        </w:rPr>
        <w:t>my research journey</w:t>
      </w:r>
      <w:r w:rsidR="00E4265B" w:rsidRPr="000D69C2">
        <w:rPr>
          <w:sz w:val="24"/>
          <w:szCs w:val="24"/>
        </w:rPr>
        <w:t xml:space="preserve"> last summer</w:t>
      </w:r>
      <w:r w:rsidR="009975F7" w:rsidRPr="000D69C2">
        <w:rPr>
          <w:sz w:val="24"/>
          <w:szCs w:val="24"/>
        </w:rPr>
        <w:t xml:space="preserve">. </w:t>
      </w:r>
      <w:r w:rsidR="00E4265B" w:rsidRPr="000D69C2">
        <w:rPr>
          <w:sz w:val="24"/>
          <w:szCs w:val="24"/>
        </w:rPr>
        <w:t xml:space="preserve">I would also like to thank my parents </w:t>
      </w:r>
      <w:r w:rsidR="009975F7" w:rsidRPr="000D69C2">
        <w:rPr>
          <w:sz w:val="24"/>
          <w:szCs w:val="24"/>
        </w:rPr>
        <w:t>who encouraged me to continue</w:t>
      </w:r>
      <w:r w:rsidR="00372AE4" w:rsidRPr="000D69C2">
        <w:rPr>
          <w:sz w:val="24"/>
          <w:szCs w:val="24"/>
        </w:rPr>
        <w:t xml:space="preserve"> the project</w:t>
      </w:r>
      <w:r w:rsidR="009975F7" w:rsidRPr="000D69C2">
        <w:rPr>
          <w:sz w:val="24"/>
          <w:szCs w:val="24"/>
        </w:rPr>
        <w:t xml:space="preserve"> despite</w:t>
      </w:r>
      <w:r w:rsidR="00ED29B8" w:rsidRPr="000D69C2">
        <w:rPr>
          <w:sz w:val="24"/>
          <w:szCs w:val="24"/>
        </w:rPr>
        <w:t xml:space="preserve"> the</w:t>
      </w:r>
      <w:r w:rsidR="009975F7" w:rsidRPr="000D69C2">
        <w:rPr>
          <w:sz w:val="24"/>
          <w:szCs w:val="24"/>
        </w:rPr>
        <w:t xml:space="preserve"> </w:t>
      </w:r>
      <w:r w:rsidR="00372AE4" w:rsidRPr="000D69C2">
        <w:rPr>
          <w:sz w:val="24"/>
          <w:szCs w:val="24"/>
        </w:rPr>
        <w:t xml:space="preserve">many </w:t>
      </w:r>
      <w:r w:rsidR="009975F7" w:rsidRPr="000D69C2">
        <w:rPr>
          <w:sz w:val="24"/>
          <w:szCs w:val="24"/>
        </w:rPr>
        <w:t>hardships and obstacles</w:t>
      </w:r>
      <w:r w:rsidR="00ED29B8" w:rsidRPr="000D69C2">
        <w:rPr>
          <w:sz w:val="24"/>
          <w:szCs w:val="24"/>
        </w:rPr>
        <w:t xml:space="preserve">. Thank </w:t>
      </w:r>
      <w:proofErr w:type="gramStart"/>
      <w:r w:rsidR="00ED29B8" w:rsidRPr="000D69C2">
        <w:rPr>
          <w:sz w:val="24"/>
          <w:szCs w:val="24"/>
        </w:rPr>
        <w:t>you Mom and Dad</w:t>
      </w:r>
      <w:proofErr w:type="gramEnd"/>
      <w:r w:rsidR="00ED29B8" w:rsidRPr="000D69C2">
        <w:rPr>
          <w:sz w:val="24"/>
          <w:szCs w:val="24"/>
        </w:rPr>
        <w:t xml:space="preserve">, for supporting me </w:t>
      </w:r>
      <w:r w:rsidR="00372AE4" w:rsidRPr="000D69C2">
        <w:rPr>
          <w:sz w:val="24"/>
          <w:szCs w:val="24"/>
        </w:rPr>
        <w:t xml:space="preserve">the entire way! </w:t>
      </w:r>
    </w:p>
    <w:p w14:paraId="46D012D2" w14:textId="376EE5CB" w:rsidR="00A13825" w:rsidRPr="000D69C2" w:rsidRDefault="00A13825" w:rsidP="00A13825">
      <w:pPr>
        <w:rPr>
          <w:sz w:val="24"/>
          <w:szCs w:val="24"/>
        </w:rPr>
      </w:pPr>
    </w:p>
    <w:p w14:paraId="34727EFA" w14:textId="277E1BAE" w:rsidR="00A13825" w:rsidRPr="000D69C2" w:rsidRDefault="00A13825" w:rsidP="00A13825">
      <w:pPr>
        <w:rPr>
          <w:sz w:val="24"/>
          <w:szCs w:val="24"/>
        </w:rPr>
      </w:pPr>
    </w:p>
    <w:p w14:paraId="2BF8BA67" w14:textId="0013D33E" w:rsidR="00A13825" w:rsidRPr="000D69C2" w:rsidRDefault="00A13825" w:rsidP="00A13825">
      <w:pPr>
        <w:rPr>
          <w:sz w:val="24"/>
          <w:szCs w:val="24"/>
        </w:rPr>
      </w:pPr>
    </w:p>
    <w:p w14:paraId="139BB27D" w14:textId="571B2B65" w:rsidR="00A13825" w:rsidRDefault="00A13825" w:rsidP="00A13825"/>
    <w:p w14:paraId="485C9BD9" w14:textId="23D3B983" w:rsidR="00A13825" w:rsidRDefault="00A13825" w:rsidP="00A13825"/>
    <w:p w14:paraId="57649AEC" w14:textId="2124B455" w:rsidR="00303A7B" w:rsidRDefault="00303A7B" w:rsidP="00A13825"/>
    <w:p w14:paraId="1826F2EE" w14:textId="77777777" w:rsidR="008C06D4" w:rsidRDefault="008C06D4" w:rsidP="00A13825"/>
    <w:p w14:paraId="6D577FE2" w14:textId="50D1EDD2" w:rsidR="00303A7B" w:rsidRDefault="00303A7B" w:rsidP="00A13825"/>
    <w:p w14:paraId="209D80B6" w14:textId="555F7D6A" w:rsidR="00303A7B" w:rsidRDefault="00303A7B" w:rsidP="00A13825"/>
    <w:p w14:paraId="4B5B274B" w14:textId="02FF55A5" w:rsidR="00303A7B" w:rsidRDefault="00303A7B" w:rsidP="00A13825"/>
    <w:p w14:paraId="188555EA" w14:textId="4E3DA39D" w:rsidR="00303A7B" w:rsidRDefault="00303A7B" w:rsidP="00A13825"/>
    <w:p w14:paraId="2DBA91F5" w14:textId="697E2843" w:rsidR="00303A7B" w:rsidRDefault="00303A7B" w:rsidP="00A13825"/>
    <w:p w14:paraId="27DB7E63" w14:textId="2A8C72F5" w:rsidR="00303A7B" w:rsidRDefault="00303A7B" w:rsidP="00A13825"/>
    <w:p w14:paraId="6922F66C" w14:textId="07B1C997" w:rsidR="00303A7B" w:rsidRDefault="00303A7B" w:rsidP="00A13825"/>
    <w:p w14:paraId="4A8F5E93" w14:textId="792C1A7F" w:rsidR="008C06D4" w:rsidRDefault="008C06D4" w:rsidP="00A13825"/>
    <w:p w14:paraId="2C0165F6" w14:textId="77777777" w:rsidR="008C06D4" w:rsidRDefault="008C06D4" w:rsidP="00A13825"/>
    <w:p w14:paraId="2A6A90EC" w14:textId="55466601" w:rsidR="00303A7B" w:rsidRDefault="00303A7B" w:rsidP="00A13825"/>
    <w:p w14:paraId="08C41E04" w14:textId="66C03746" w:rsidR="00303A7B" w:rsidRDefault="00303A7B" w:rsidP="00A13825"/>
    <w:p w14:paraId="77155EA1" w14:textId="09DC3D67" w:rsidR="00303A7B" w:rsidRDefault="00303A7B" w:rsidP="00A13825"/>
    <w:p w14:paraId="612C5615" w14:textId="768B5F5E" w:rsidR="00303A7B" w:rsidRDefault="00303A7B" w:rsidP="00A13825"/>
    <w:p w14:paraId="7C922BB7" w14:textId="0D9E8517" w:rsidR="00303A7B" w:rsidRDefault="00303A7B" w:rsidP="00A13825"/>
    <w:p w14:paraId="3BD7E98D" w14:textId="02EF1433" w:rsidR="006F2FB4" w:rsidRDefault="00527E0E" w:rsidP="00170B79">
      <w:pPr>
        <w:pStyle w:val="Heading1"/>
      </w:pPr>
      <w:bookmarkStart w:id="2" w:name="_Toc65696014"/>
      <w:r>
        <w:lastRenderedPageBreak/>
        <w:t>Introduction</w:t>
      </w:r>
      <w:bookmarkEnd w:id="2"/>
      <w:r w:rsidR="008A48A6">
        <w:t xml:space="preserve"> </w:t>
      </w:r>
    </w:p>
    <w:p w14:paraId="28E697CF" w14:textId="77777777" w:rsidR="00170B79" w:rsidRPr="00170B79" w:rsidRDefault="00170B79" w:rsidP="00170B79"/>
    <w:p w14:paraId="156C3938" w14:textId="05CC757A" w:rsidR="00170B79" w:rsidRPr="00170B79" w:rsidRDefault="00170B79" w:rsidP="00170B79">
      <w:pPr>
        <w:ind w:firstLine="720"/>
        <w:rPr>
          <w:sz w:val="24"/>
          <w:szCs w:val="24"/>
        </w:rPr>
      </w:pPr>
      <w:r w:rsidRPr="00170B79">
        <w:rPr>
          <w:sz w:val="24"/>
          <w:szCs w:val="24"/>
        </w:rPr>
        <w:t>Binary classification is the task of </w:t>
      </w:r>
      <w:r w:rsidR="000C4EA0" w:rsidRPr="000D69C2">
        <w:rPr>
          <w:sz w:val="24"/>
          <w:szCs w:val="24"/>
        </w:rPr>
        <w:t xml:space="preserve">dividing </w:t>
      </w:r>
      <w:r w:rsidRPr="00170B79">
        <w:rPr>
          <w:sz w:val="24"/>
          <w:szCs w:val="24"/>
        </w:rPr>
        <w:t xml:space="preserve">elements of a set into </w:t>
      </w:r>
      <w:r w:rsidR="000C4EA0" w:rsidRPr="000D69C2">
        <w:rPr>
          <w:sz w:val="24"/>
          <w:szCs w:val="24"/>
        </w:rPr>
        <w:t>multiple</w:t>
      </w:r>
      <w:r w:rsidRPr="00170B79">
        <w:rPr>
          <w:sz w:val="24"/>
          <w:szCs w:val="24"/>
        </w:rPr>
        <w:t xml:space="preserve"> groups </w:t>
      </w:r>
      <w:proofErr w:type="gramStart"/>
      <w:r w:rsidRPr="00170B79">
        <w:rPr>
          <w:sz w:val="24"/>
          <w:szCs w:val="24"/>
        </w:rPr>
        <w:t>on the basis of</w:t>
      </w:r>
      <w:proofErr w:type="gramEnd"/>
      <w:r w:rsidRPr="00170B79">
        <w:rPr>
          <w:sz w:val="24"/>
          <w:szCs w:val="24"/>
        </w:rPr>
        <w:t xml:space="preserve"> a classification rule. In the application of </w:t>
      </w:r>
      <w:r w:rsidR="000C4EA0" w:rsidRPr="000D69C2">
        <w:rPr>
          <w:sz w:val="24"/>
          <w:szCs w:val="24"/>
        </w:rPr>
        <w:t xml:space="preserve">medical </w:t>
      </w:r>
      <w:r w:rsidRPr="00170B79">
        <w:rPr>
          <w:sz w:val="24"/>
          <w:szCs w:val="24"/>
        </w:rPr>
        <w:t>diagnos</w:t>
      </w:r>
      <w:r w:rsidR="0011694D" w:rsidRPr="000D69C2">
        <w:rPr>
          <w:sz w:val="24"/>
          <w:szCs w:val="24"/>
        </w:rPr>
        <w:t xml:space="preserve">es </w:t>
      </w:r>
      <w:r w:rsidRPr="00170B79">
        <w:rPr>
          <w:sz w:val="24"/>
          <w:szCs w:val="24"/>
        </w:rPr>
        <w:t>based on</w:t>
      </w:r>
      <w:r w:rsidR="0011694D" w:rsidRPr="000D69C2">
        <w:rPr>
          <w:sz w:val="24"/>
          <w:szCs w:val="24"/>
        </w:rPr>
        <w:t xml:space="preserve"> </w:t>
      </w:r>
      <w:r w:rsidRPr="00170B79">
        <w:rPr>
          <w:sz w:val="24"/>
          <w:szCs w:val="24"/>
        </w:rPr>
        <w:t>images</w:t>
      </w:r>
      <w:r w:rsidR="0011694D" w:rsidRPr="000D69C2">
        <w:rPr>
          <w:sz w:val="24"/>
          <w:szCs w:val="24"/>
        </w:rPr>
        <w:t xml:space="preserve"> such as MRI Scans</w:t>
      </w:r>
      <w:r w:rsidRPr="00170B79">
        <w:rPr>
          <w:sz w:val="24"/>
          <w:szCs w:val="24"/>
        </w:rPr>
        <w:t xml:space="preserve">, we </w:t>
      </w:r>
      <w:r w:rsidR="008115B5" w:rsidRPr="000D69C2">
        <w:rPr>
          <w:sz w:val="24"/>
          <w:szCs w:val="24"/>
        </w:rPr>
        <w:t xml:space="preserve">can </w:t>
      </w:r>
      <w:r w:rsidRPr="00170B79">
        <w:rPr>
          <w:sz w:val="24"/>
          <w:szCs w:val="24"/>
        </w:rPr>
        <w:t>determine if a patient has a certain disease or not.</w:t>
      </w:r>
    </w:p>
    <w:p w14:paraId="73DBDEF3" w14:textId="5629167D" w:rsidR="00170B79" w:rsidRPr="00170B79" w:rsidRDefault="00170B79" w:rsidP="00170B79">
      <w:pPr>
        <w:ind w:firstLine="720"/>
        <w:rPr>
          <w:sz w:val="24"/>
          <w:szCs w:val="24"/>
        </w:rPr>
      </w:pPr>
      <w:r w:rsidRPr="00170B79">
        <w:rPr>
          <w:sz w:val="24"/>
          <w:szCs w:val="24"/>
        </w:rPr>
        <w:t xml:space="preserve">Sensitivity and specificity are statistical measures of a binary classification test’s performance. They are widely used in medical diagnosis. Sensitivity is the ability of a test to correctly identify those with the disease (true positive rate), whereas specificity is the ability of the test to correctly identify those without the disease (true negative rate). While it is optimal to achieve both high sensitivity and high specificity, sensitivity and specificity in a test are often inversely related. Thus, selecting the optimal balance </w:t>
      </w:r>
      <w:r w:rsidR="008B215C" w:rsidRPr="000D69C2">
        <w:rPr>
          <w:sz w:val="24"/>
          <w:szCs w:val="24"/>
        </w:rPr>
        <w:t>between</w:t>
      </w:r>
      <w:r w:rsidRPr="00170B79">
        <w:rPr>
          <w:sz w:val="24"/>
          <w:szCs w:val="24"/>
        </w:rPr>
        <w:t xml:space="preserve"> sensitivity and specificity depends on the purpose for which the test is used or the severity of the potential disease. For example, in brain tumor detection applications, a false negative (missing the presence of a brain tumor) could mean delayed treatment and other detrimental consequences. So, </w:t>
      </w:r>
      <w:proofErr w:type="gramStart"/>
      <w:r w:rsidRPr="00170B79">
        <w:rPr>
          <w:sz w:val="24"/>
          <w:szCs w:val="24"/>
        </w:rPr>
        <w:t>a highly sensitive</w:t>
      </w:r>
      <w:proofErr w:type="gramEnd"/>
      <w:r w:rsidRPr="00170B79">
        <w:rPr>
          <w:sz w:val="24"/>
          <w:szCs w:val="24"/>
        </w:rPr>
        <w:t xml:space="preserve"> diagnosis is desired.</w:t>
      </w:r>
    </w:p>
    <w:p w14:paraId="550506AA" w14:textId="297E29A7" w:rsidR="00170B79" w:rsidRPr="00170B79" w:rsidRDefault="00170B79" w:rsidP="00170B79">
      <w:pPr>
        <w:ind w:firstLine="720"/>
        <w:rPr>
          <w:sz w:val="24"/>
          <w:szCs w:val="24"/>
        </w:rPr>
      </w:pPr>
      <w:r w:rsidRPr="00170B79">
        <w:rPr>
          <w:sz w:val="24"/>
          <w:szCs w:val="24"/>
        </w:rPr>
        <w:t xml:space="preserve">Machine learning techniques are widely used for </w:t>
      </w:r>
      <w:r w:rsidR="008B215C" w:rsidRPr="000D69C2">
        <w:rPr>
          <w:sz w:val="24"/>
          <w:szCs w:val="24"/>
        </w:rPr>
        <w:t xml:space="preserve">medical imaging </w:t>
      </w:r>
      <w:r w:rsidRPr="00170B79">
        <w:rPr>
          <w:sz w:val="24"/>
          <w:szCs w:val="24"/>
        </w:rPr>
        <w:t>diagnos</w:t>
      </w:r>
      <w:r w:rsidR="008B215C" w:rsidRPr="000D69C2">
        <w:rPr>
          <w:sz w:val="24"/>
          <w:szCs w:val="24"/>
        </w:rPr>
        <w:t>es</w:t>
      </w:r>
      <w:r w:rsidRPr="00170B79">
        <w:rPr>
          <w:sz w:val="24"/>
          <w:szCs w:val="24"/>
        </w:rPr>
        <w:t xml:space="preserve">. Many publications investigate the development of a high performing neural network, although high performance is not always achievable with a single network and the balance between sensitivity and </w:t>
      </w:r>
      <w:proofErr w:type="spellStart"/>
      <w:r w:rsidRPr="00170B79">
        <w:rPr>
          <w:sz w:val="24"/>
          <w:szCs w:val="24"/>
        </w:rPr>
        <w:t>specificitiy</w:t>
      </w:r>
      <w:proofErr w:type="spellEnd"/>
      <w:r w:rsidRPr="00170B79">
        <w:rPr>
          <w:sz w:val="24"/>
          <w:szCs w:val="24"/>
        </w:rPr>
        <w:t xml:space="preserve"> may not be easily controllable</w:t>
      </w:r>
      <w:r w:rsidR="008B215C" w:rsidRPr="000D69C2">
        <w:rPr>
          <w:sz w:val="24"/>
          <w:szCs w:val="24"/>
        </w:rPr>
        <w:t xml:space="preserve"> </w:t>
      </w:r>
      <w:r w:rsidRPr="00170B79">
        <w:rPr>
          <w:sz w:val="24"/>
          <w:szCs w:val="24"/>
        </w:rPr>
        <w:t>/</w:t>
      </w:r>
      <w:r w:rsidR="008B215C" w:rsidRPr="000D69C2">
        <w:rPr>
          <w:sz w:val="24"/>
          <w:szCs w:val="24"/>
        </w:rPr>
        <w:t xml:space="preserve"> </w:t>
      </w:r>
      <w:r w:rsidRPr="00170B79">
        <w:rPr>
          <w:sz w:val="24"/>
          <w:szCs w:val="24"/>
        </w:rPr>
        <w:t xml:space="preserve">tunable. </w:t>
      </w:r>
    </w:p>
    <w:p w14:paraId="3CDD814C" w14:textId="7D391D24" w:rsidR="00170B79" w:rsidRPr="00170B79" w:rsidRDefault="00170B79" w:rsidP="00170B79">
      <w:pPr>
        <w:ind w:firstLine="720"/>
        <w:rPr>
          <w:sz w:val="24"/>
          <w:szCs w:val="24"/>
        </w:rPr>
      </w:pPr>
      <w:r w:rsidRPr="00170B79">
        <w:rPr>
          <w:sz w:val="24"/>
          <w:szCs w:val="24"/>
        </w:rPr>
        <w:t>This project proposes a “</w:t>
      </w:r>
      <w:proofErr w:type="spellStart"/>
      <w:r w:rsidRPr="00170B79">
        <w:rPr>
          <w:sz w:val="24"/>
          <w:szCs w:val="24"/>
        </w:rPr>
        <w:t>ThreshNet</w:t>
      </w:r>
      <w:proofErr w:type="spellEnd"/>
      <w:r w:rsidRPr="00170B79">
        <w:rPr>
          <w:sz w:val="24"/>
          <w:szCs w:val="24"/>
        </w:rPr>
        <w:t>” system</w:t>
      </w:r>
      <w:r w:rsidR="000D69C2" w:rsidRPr="000D69C2">
        <w:rPr>
          <w:sz w:val="24"/>
          <w:szCs w:val="24"/>
        </w:rPr>
        <w:t xml:space="preserve">, which </w:t>
      </w:r>
      <w:r w:rsidRPr="00170B79">
        <w:rPr>
          <w:sz w:val="24"/>
          <w:szCs w:val="24"/>
        </w:rPr>
        <w:t>utilize</w:t>
      </w:r>
      <w:r w:rsidR="008B215C" w:rsidRPr="000D69C2">
        <w:rPr>
          <w:sz w:val="24"/>
          <w:szCs w:val="24"/>
        </w:rPr>
        <w:t>s</w:t>
      </w:r>
      <w:r w:rsidRPr="00170B79">
        <w:rPr>
          <w:sz w:val="24"/>
          <w:szCs w:val="24"/>
        </w:rPr>
        <w:t xml:space="preserve"> ensembles of neural networks to achieve specific goals of balancing sensitivity and specificity, as well as improving performance of both performance metrics. To help medical professionals visualize the data from our “</w:t>
      </w:r>
      <w:proofErr w:type="spellStart"/>
      <w:r w:rsidRPr="00170B79">
        <w:rPr>
          <w:sz w:val="24"/>
          <w:szCs w:val="24"/>
        </w:rPr>
        <w:t>ThreshNet</w:t>
      </w:r>
      <w:proofErr w:type="spellEnd"/>
      <w:r w:rsidRPr="00170B79">
        <w:rPr>
          <w:sz w:val="24"/>
          <w:szCs w:val="24"/>
        </w:rPr>
        <w:t xml:space="preserve">” system, </w:t>
      </w:r>
      <w:proofErr w:type="spellStart"/>
      <w:r w:rsidRPr="00170B79">
        <w:rPr>
          <w:sz w:val="24"/>
          <w:szCs w:val="24"/>
        </w:rPr>
        <w:t>ResUNet</w:t>
      </w:r>
      <w:proofErr w:type="spellEnd"/>
      <w:r w:rsidRPr="00170B79">
        <w:rPr>
          <w:sz w:val="24"/>
          <w:szCs w:val="24"/>
        </w:rPr>
        <w:t xml:space="preserve"> (a popular segmentation model) is implemented. </w:t>
      </w:r>
    </w:p>
    <w:p w14:paraId="3AC1882B" w14:textId="2F82EAB5" w:rsidR="006F2FB4" w:rsidRDefault="00A9248B" w:rsidP="008A48A6">
      <w:r>
        <w:br w:type="page"/>
      </w:r>
    </w:p>
    <w:p w14:paraId="4C72EDE1" w14:textId="77777777" w:rsidR="006F2FB4" w:rsidRDefault="006F2FB4" w:rsidP="008A48A6"/>
    <w:p w14:paraId="576412F6" w14:textId="5848E071" w:rsidR="004E1A94" w:rsidRPr="004A0F2F" w:rsidRDefault="00A22BAF" w:rsidP="00A22BAF">
      <w:pPr>
        <w:pStyle w:val="Heading1"/>
        <w:rPr>
          <w:rFonts w:asciiTheme="minorHAnsi" w:hAnsiTheme="minorHAnsi" w:cstheme="minorHAnsi"/>
        </w:rPr>
      </w:pPr>
      <w:bookmarkStart w:id="3" w:name="_Toc65696015"/>
      <w:r w:rsidRPr="004A0F2F">
        <w:rPr>
          <w:rFonts w:asciiTheme="minorHAnsi" w:hAnsiTheme="minorHAnsi" w:cstheme="minorHAnsi"/>
        </w:rPr>
        <w:t xml:space="preserve">Project </w:t>
      </w:r>
      <w:r w:rsidR="004E1A94" w:rsidRPr="004A0F2F">
        <w:rPr>
          <w:rFonts w:asciiTheme="minorHAnsi" w:hAnsiTheme="minorHAnsi" w:cstheme="minorHAnsi"/>
        </w:rPr>
        <w:t>Goals</w:t>
      </w:r>
      <w:bookmarkEnd w:id="3"/>
    </w:p>
    <w:p w14:paraId="7ED721B1" w14:textId="77777777" w:rsidR="00A22BAF" w:rsidRPr="00A22BAF" w:rsidRDefault="00A22BAF" w:rsidP="00A22BAF">
      <w:pPr>
        <w:rPr>
          <w:rFonts w:cstheme="minorHAnsi"/>
        </w:rPr>
      </w:pPr>
    </w:p>
    <w:p w14:paraId="5B7A7E9E" w14:textId="77777777" w:rsidR="000D69C2" w:rsidRPr="004A0F2F" w:rsidRDefault="000D69C2" w:rsidP="004F4624">
      <w:pPr>
        <w:pStyle w:val="ListParagraph"/>
        <w:numPr>
          <w:ilvl w:val="0"/>
          <w:numId w:val="14"/>
        </w:numPr>
        <w:rPr>
          <w:rFonts w:cstheme="minorHAnsi"/>
          <w:sz w:val="24"/>
          <w:szCs w:val="24"/>
        </w:rPr>
      </w:pPr>
      <w:r w:rsidRPr="004A0F2F">
        <w:rPr>
          <w:rFonts w:cstheme="minorHAnsi"/>
          <w:sz w:val="24"/>
          <w:szCs w:val="24"/>
        </w:rPr>
        <w:t>I</w:t>
      </w:r>
      <w:r w:rsidR="00836CED" w:rsidRPr="000D69C2">
        <w:rPr>
          <w:rFonts w:cstheme="minorHAnsi"/>
          <w:sz w:val="24"/>
          <w:szCs w:val="24"/>
        </w:rPr>
        <w:t xml:space="preserve">mplement </w:t>
      </w:r>
      <w:r w:rsidR="009413B0" w:rsidRPr="000D69C2">
        <w:rPr>
          <w:rFonts w:cstheme="minorHAnsi"/>
          <w:sz w:val="24"/>
          <w:szCs w:val="24"/>
        </w:rPr>
        <w:t xml:space="preserve">a system </w:t>
      </w:r>
      <w:r w:rsidR="00AE31F6" w:rsidRPr="000D69C2">
        <w:rPr>
          <w:rFonts w:cstheme="minorHAnsi"/>
          <w:sz w:val="24"/>
          <w:szCs w:val="24"/>
        </w:rPr>
        <w:t xml:space="preserve">that </w:t>
      </w:r>
      <w:r w:rsidR="00F678BC" w:rsidRPr="000D69C2">
        <w:rPr>
          <w:rFonts w:cstheme="minorHAnsi"/>
          <w:sz w:val="24"/>
          <w:szCs w:val="24"/>
        </w:rPr>
        <w:t>can achieve</w:t>
      </w:r>
      <w:r w:rsidR="00AE31F6" w:rsidRPr="000D69C2">
        <w:rPr>
          <w:rFonts w:cstheme="minorHAnsi"/>
          <w:sz w:val="24"/>
          <w:szCs w:val="24"/>
        </w:rPr>
        <w:t xml:space="preserve"> </w:t>
      </w:r>
      <w:r w:rsidR="00BB7979" w:rsidRPr="000D69C2">
        <w:rPr>
          <w:rFonts w:cstheme="minorHAnsi"/>
          <w:sz w:val="24"/>
          <w:szCs w:val="24"/>
        </w:rPr>
        <w:t xml:space="preserve">high </w:t>
      </w:r>
      <w:r w:rsidR="00AE31F6" w:rsidRPr="000D69C2">
        <w:rPr>
          <w:rFonts w:cstheme="minorHAnsi"/>
          <w:sz w:val="24"/>
          <w:szCs w:val="24"/>
        </w:rPr>
        <w:t>performance and specific</w:t>
      </w:r>
      <w:r w:rsidR="00BB7979" w:rsidRPr="000D69C2">
        <w:rPr>
          <w:rFonts w:cstheme="minorHAnsi"/>
          <w:sz w:val="24"/>
          <w:szCs w:val="24"/>
        </w:rPr>
        <w:t xml:space="preserve"> </w:t>
      </w:r>
      <w:r w:rsidR="00AE31F6" w:rsidRPr="000D69C2">
        <w:rPr>
          <w:rFonts w:cstheme="minorHAnsi"/>
          <w:sz w:val="24"/>
          <w:szCs w:val="24"/>
        </w:rPr>
        <w:t xml:space="preserve">trade-off goals between sensitivity and </w:t>
      </w:r>
      <w:proofErr w:type="gramStart"/>
      <w:r w:rsidR="00AE31F6" w:rsidRPr="000D69C2">
        <w:rPr>
          <w:rFonts w:cstheme="minorHAnsi"/>
          <w:sz w:val="24"/>
          <w:szCs w:val="24"/>
        </w:rPr>
        <w:t>specificity</w:t>
      </w:r>
      <w:proofErr w:type="gramEnd"/>
    </w:p>
    <w:p w14:paraId="5F01B151" w14:textId="0F6F27BE" w:rsidR="003C77F9" w:rsidRPr="004A0F2F" w:rsidRDefault="004E1A94" w:rsidP="004F4624">
      <w:pPr>
        <w:pStyle w:val="ListParagraph"/>
        <w:numPr>
          <w:ilvl w:val="0"/>
          <w:numId w:val="14"/>
        </w:numPr>
        <w:rPr>
          <w:rFonts w:cstheme="minorHAnsi"/>
          <w:sz w:val="24"/>
          <w:szCs w:val="24"/>
        </w:rPr>
      </w:pPr>
      <w:r w:rsidRPr="000D69C2">
        <w:rPr>
          <w:rFonts w:cstheme="minorHAnsi"/>
          <w:sz w:val="24"/>
          <w:szCs w:val="24"/>
        </w:rPr>
        <w:t xml:space="preserve">Define a “threshold” </w:t>
      </w:r>
      <w:r w:rsidR="000D69C2" w:rsidRPr="004A0F2F">
        <w:rPr>
          <w:rFonts w:cstheme="minorHAnsi"/>
          <w:sz w:val="24"/>
          <w:szCs w:val="24"/>
        </w:rPr>
        <w:t>(</w:t>
      </w:r>
      <w:r w:rsidRPr="000D69C2">
        <w:rPr>
          <w:rFonts w:cstheme="minorHAnsi"/>
          <w:sz w:val="24"/>
          <w:szCs w:val="24"/>
        </w:rPr>
        <w:t>number of networks need</w:t>
      </w:r>
      <w:r w:rsidR="000D69C2" w:rsidRPr="004A0F2F">
        <w:rPr>
          <w:rFonts w:cstheme="minorHAnsi"/>
          <w:sz w:val="24"/>
          <w:szCs w:val="24"/>
        </w:rPr>
        <w:t>ed</w:t>
      </w:r>
      <w:r w:rsidRPr="000D69C2">
        <w:rPr>
          <w:rFonts w:cstheme="minorHAnsi"/>
          <w:sz w:val="24"/>
          <w:szCs w:val="24"/>
        </w:rPr>
        <w:t xml:space="preserve"> to “agree” with a positive diagnosis for the system to declare </w:t>
      </w:r>
      <w:r w:rsidR="000D69C2" w:rsidRPr="004A0F2F">
        <w:rPr>
          <w:rFonts w:cstheme="minorHAnsi"/>
          <w:sz w:val="24"/>
          <w:szCs w:val="24"/>
        </w:rPr>
        <w:t>the case as positive)</w:t>
      </w:r>
      <w:r w:rsidRPr="000D69C2">
        <w:rPr>
          <w:rFonts w:cstheme="minorHAnsi"/>
          <w:sz w:val="24"/>
          <w:szCs w:val="24"/>
        </w:rPr>
        <w:t xml:space="preserve">. As this threshold increases, </w:t>
      </w:r>
      <w:r w:rsidR="000D69C2" w:rsidRPr="004A0F2F">
        <w:rPr>
          <w:rFonts w:cstheme="minorHAnsi"/>
          <w:sz w:val="24"/>
          <w:szCs w:val="24"/>
        </w:rPr>
        <w:t xml:space="preserve">the </w:t>
      </w:r>
      <w:r w:rsidRPr="000D69C2">
        <w:rPr>
          <w:rFonts w:cstheme="minorHAnsi"/>
          <w:sz w:val="24"/>
          <w:szCs w:val="24"/>
        </w:rPr>
        <w:t xml:space="preserve">sensitivity of the “system” will decrease, while specificity will increase until a certain threshold </w:t>
      </w:r>
      <w:proofErr w:type="gramStart"/>
      <w:r w:rsidRPr="000D69C2">
        <w:rPr>
          <w:rFonts w:cstheme="minorHAnsi"/>
          <w:sz w:val="24"/>
          <w:szCs w:val="24"/>
        </w:rPr>
        <w:t>value</w:t>
      </w:r>
      <w:proofErr w:type="gramEnd"/>
    </w:p>
    <w:p w14:paraId="3F8787D2" w14:textId="5EFC4851" w:rsidR="009C6773" w:rsidRPr="003C77F9" w:rsidRDefault="009C6773" w:rsidP="004F4624">
      <w:pPr>
        <w:pStyle w:val="ListParagraph"/>
        <w:numPr>
          <w:ilvl w:val="0"/>
          <w:numId w:val="14"/>
        </w:numPr>
        <w:rPr>
          <w:rFonts w:cstheme="minorHAnsi"/>
          <w:sz w:val="24"/>
          <w:szCs w:val="24"/>
        </w:rPr>
      </w:pPr>
      <w:r w:rsidRPr="003C77F9">
        <w:rPr>
          <w:rFonts w:cstheme="minorHAnsi"/>
          <w:sz w:val="24"/>
          <w:szCs w:val="24"/>
        </w:rPr>
        <w:t xml:space="preserve">Implement an image segmentation model to accurately and precisely determine the brain tumor’s location based off the neural network system’s outputted </w:t>
      </w:r>
      <w:proofErr w:type="gramStart"/>
      <w:r w:rsidRPr="003C77F9">
        <w:rPr>
          <w:rFonts w:cstheme="minorHAnsi"/>
          <w:sz w:val="24"/>
          <w:szCs w:val="24"/>
        </w:rPr>
        <w:t>result</w:t>
      </w:r>
      <w:proofErr w:type="gramEnd"/>
    </w:p>
    <w:p w14:paraId="7A3744B7" w14:textId="355418F6" w:rsidR="006F2FB4" w:rsidRPr="004A0F2F" w:rsidRDefault="006F2FB4" w:rsidP="008A48A6">
      <w:pPr>
        <w:rPr>
          <w:rFonts w:cstheme="minorHAnsi"/>
          <w:sz w:val="24"/>
          <w:szCs w:val="24"/>
        </w:rPr>
      </w:pPr>
    </w:p>
    <w:p w14:paraId="1DD6C6E0" w14:textId="701CBF8E" w:rsidR="006F2FB4" w:rsidRPr="004A0F2F" w:rsidRDefault="00A9248B" w:rsidP="008A48A6">
      <w:pPr>
        <w:rPr>
          <w:rFonts w:cstheme="minorHAnsi"/>
        </w:rPr>
      </w:pPr>
      <w:r w:rsidRPr="004A0F2F">
        <w:rPr>
          <w:rFonts w:cstheme="minorHAnsi"/>
        </w:rPr>
        <w:br w:type="page"/>
      </w:r>
    </w:p>
    <w:p w14:paraId="19ED9D3B" w14:textId="77777777" w:rsidR="006F2FB4" w:rsidRDefault="006F2FB4" w:rsidP="008A48A6"/>
    <w:p w14:paraId="6E11593E" w14:textId="3A8061FA" w:rsidR="006F2FB4" w:rsidRDefault="00B604A9" w:rsidP="00571C6A">
      <w:pPr>
        <w:pStyle w:val="Heading1"/>
      </w:pPr>
      <w:bookmarkStart w:id="4" w:name="_Toc65696016"/>
      <w:r>
        <w:t>Review of Literature</w:t>
      </w:r>
      <w:bookmarkEnd w:id="4"/>
    </w:p>
    <w:p w14:paraId="6A3B97FF" w14:textId="77777777" w:rsidR="00901A66" w:rsidRPr="00901A66" w:rsidRDefault="00901A66" w:rsidP="00901A66"/>
    <w:p w14:paraId="1A318CA5" w14:textId="30D34C7D" w:rsidR="00C06888" w:rsidRDefault="00C06888" w:rsidP="00C216E4">
      <w:pPr>
        <w:pStyle w:val="Heading2"/>
      </w:pPr>
      <w:bookmarkStart w:id="5" w:name="_Toc65696017"/>
      <w:r>
        <w:t>Image classification</w:t>
      </w:r>
      <w:bookmarkEnd w:id="5"/>
    </w:p>
    <w:p w14:paraId="352A379E" w14:textId="77777777" w:rsidR="00BC3A96" w:rsidRPr="00BC3A96" w:rsidRDefault="00BC3A96" w:rsidP="00BC3A96"/>
    <w:p w14:paraId="28D446D5" w14:textId="1E9F67D7" w:rsidR="00DF339D" w:rsidRPr="004D3991" w:rsidRDefault="005D2610" w:rsidP="00DF339D">
      <w:pPr>
        <w:spacing w:line="480" w:lineRule="auto"/>
        <w:ind w:firstLine="360"/>
        <w:rPr>
          <w:sz w:val="24"/>
          <w:szCs w:val="24"/>
        </w:rPr>
      </w:pPr>
      <w:r w:rsidRPr="00C30E50">
        <w:rPr>
          <w:sz w:val="24"/>
          <w:szCs w:val="24"/>
        </w:rPr>
        <w:t>Image classification</w:t>
      </w:r>
      <w:r w:rsidR="004876A1" w:rsidRPr="00C30E50">
        <w:rPr>
          <w:sz w:val="24"/>
          <w:szCs w:val="24"/>
        </w:rPr>
        <w:t xml:space="preserve"> is the process of an input image </w:t>
      </w:r>
      <w:r w:rsidR="00F53D62">
        <w:rPr>
          <w:sz w:val="24"/>
          <w:szCs w:val="24"/>
        </w:rPr>
        <w:t>being</w:t>
      </w:r>
      <w:r w:rsidR="00BC3A96" w:rsidRPr="00C30E50">
        <w:rPr>
          <w:sz w:val="24"/>
          <w:szCs w:val="24"/>
        </w:rPr>
        <w:t xml:space="preserve"> identified into different categories. In the machine learning field, </w:t>
      </w:r>
      <w:r w:rsidR="00AE2057" w:rsidRPr="00C30E50">
        <w:rPr>
          <w:sz w:val="24"/>
          <w:szCs w:val="24"/>
        </w:rPr>
        <w:t xml:space="preserve">deep neural networks are </w:t>
      </w:r>
      <w:r w:rsidR="00265923">
        <w:rPr>
          <w:sz w:val="24"/>
          <w:szCs w:val="24"/>
        </w:rPr>
        <w:t>the most frequently used</w:t>
      </w:r>
      <w:r w:rsidR="006F7A85">
        <w:rPr>
          <w:sz w:val="24"/>
          <w:szCs w:val="24"/>
        </w:rPr>
        <w:t xml:space="preserve"> technique when it </w:t>
      </w:r>
      <w:r w:rsidR="00AE2057" w:rsidRPr="00C30E50">
        <w:rPr>
          <w:sz w:val="24"/>
          <w:szCs w:val="24"/>
        </w:rPr>
        <w:t xml:space="preserve">comes to image classification. </w:t>
      </w:r>
      <w:r w:rsidR="00B22E12" w:rsidRPr="00C30E50">
        <w:rPr>
          <w:sz w:val="24"/>
          <w:szCs w:val="24"/>
        </w:rPr>
        <w:t>O</w:t>
      </w:r>
      <w:r w:rsidR="000D26FC">
        <w:rPr>
          <w:sz w:val="24"/>
          <w:szCs w:val="24"/>
        </w:rPr>
        <w:t xml:space="preserve">f </w:t>
      </w:r>
      <w:r w:rsidR="00980FA6">
        <w:rPr>
          <w:sz w:val="24"/>
          <w:szCs w:val="24"/>
        </w:rPr>
        <w:t xml:space="preserve">the different </w:t>
      </w:r>
      <w:r w:rsidR="000D26FC">
        <w:rPr>
          <w:sz w:val="24"/>
          <w:szCs w:val="24"/>
        </w:rPr>
        <w:t>deep neural networks, o</w:t>
      </w:r>
      <w:r w:rsidR="00B22E12" w:rsidRPr="00C30E50">
        <w:rPr>
          <w:sz w:val="24"/>
          <w:szCs w:val="24"/>
        </w:rPr>
        <w:t xml:space="preserve">ne of the </w:t>
      </w:r>
      <w:proofErr w:type="gramStart"/>
      <w:r w:rsidR="00B22E12" w:rsidRPr="00C30E50">
        <w:rPr>
          <w:sz w:val="24"/>
          <w:szCs w:val="24"/>
        </w:rPr>
        <w:t>most commonly used</w:t>
      </w:r>
      <w:proofErr w:type="gramEnd"/>
      <w:r w:rsidR="00B22E12" w:rsidRPr="00C30E50">
        <w:rPr>
          <w:sz w:val="24"/>
          <w:szCs w:val="24"/>
        </w:rPr>
        <w:t xml:space="preserve"> </w:t>
      </w:r>
      <w:r w:rsidR="001A369E" w:rsidRPr="00C30E50">
        <w:rPr>
          <w:sz w:val="24"/>
          <w:szCs w:val="24"/>
        </w:rPr>
        <w:t>is</w:t>
      </w:r>
      <w:r w:rsidR="00F65A4F">
        <w:rPr>
          <w:sz w:val="24"/>
          <w:szCs w:val="24"/>
        </w:rPr>
        <w:t xml:space="preserve"> the</w:t>
      </w:r>
      <w:r w:rsidR="001A369E" w:rsidRPr="00C30E50">
        <w:rPr>
          <w:sz w:val="24"/>
          <w:szCs w:val="24"/>
        </w:rPr>
        <w:t xml:space="preserve"> </w:t>
      </w:r>
      <w:r w:rsidR="00AE2057" w:rsidRPr="00C30E50">
        <w:rPr>
          <w:sz w:val="24"/>
          <w:szCs w:val="24"/>
        </w:rPr>
        <w:t xml:space="preserve">CNN </w:t>
      </w:r>
      <w:r w:rsidR="001A369E" w:rsidRPr="00C30E50">
        <w:rPr>
          <w:sz w:val="24"/>
          <w:szCs w:val="24"/>
        </w:rPr>
        <w:t>(Convolutional Neural Network)</w:t>
      </w:r>
      <w:r w:rsidR="004B091C" w:rsidRPr="00C30E50">
        <w:rPr>
          <w:sz w:val="24"/>
          <w:szCs w:val="24"/>
        </w:rPr>
        <w:t xml:space="preserve"> </w:t>
      </w:r>
      <w:r w:rsidR="00AE2057" w:rsidRPr="00C30E50">
        <w:rPr>
          <w:sz w:val="24"/>
          <w:szCs w:val="24"/>
        </w:rPr>
        <w:t>architecture</w:t>
      </w:r>
      <w:r w:rsidR="00E93C2A" w:rsidRPr="00C30E50">
        <w:rPr>
          <w:sz w:val="24"/>
          <w:szCs w:val="24"/>
        </w:rPr>
        <w:t>, which</w:t>
      </w:r>
      <w:r w:rsidR="00AE2057" w:rsidRPr="00C30E50">
        <w:rPr>
          <w:sz w:val="24"/>
          <w:szCs w:val="24"/>
        </w:rPr>
        <w:t xml:space="preserve"> </w:t>
      </w:r>
      <w:r w:rsidR="00F96CA8" w:rsidRPr="00C30E50">
        <w:rPr>
          <w:sz w:val="24"/>
          <w:szCs w:val="24"/>
        </w:rPr>
        <w:t>utilize</w:t>
      </w:r>
      <w:r w:rsidR="004B091C" w:rsidRPr="00C30E50">
        <w:rPr>
          <w:sz w:val="24"/>
          <w:szCs w:val="24"/>
        </w:rPr>
        <w:t>s</w:t>
      </w:r>
      <w:r w:rsidR="00F96CA8" w:rsidRPr="00C30E50">
        <w:rPr>
          <w:sz w:val="24"/>
          <w:szCs w:val="24"/>
        </w:rPr>
        <w:t xml:space="preserve"> convolutions to surpass high image </w:t>
      </w:r>
      <w:r w:rsidR="004663B8" w:rsidRPr="00C30E50">
        <w:rPr>
          <w:sz w:val="24"/>
          <w:szCs w:val="24"/>
        </w:rPr>
        <w:t>classification</w:t>
      </w:r>
      <w:r w:rsidR="00F96CA8" w:rsidRPr="00C30E50">
        <w:rPr>
          <w:sz w:val="24"/>
          <w:szCs w:val="24"/>
        </w:rPr>
        <w:t xml:space="preserve"> standar</w:t>
      </w:r>
      <w:r w:rsidR="004663B8" w:rsidRPr="00C30E50">
        <w:rPr>
          <w:sz w:val="24"/>
          <w:szCs w:val="24"/>
        </w:rPr>
        <w:t>ds</w:t>
      </w:r>
      <w:r w:rsidR="000D0413" w:rsidRPr="00C30E50">
        <w:rPr>
          <w:sz w:val="24"/>
          <w:szCs w:val="24"/>
        </w:rPr>
        <w:t xml:space="preserve">. These standards include exceeding performance of humans manually classifying the same images, and </w:t>
      </w:r>
      <w:r w:rsidR="004E772F" w:rsidRPr="00C30E50">
        <w:rPr>
          <w:sz w:val="24"/>
          <w:szCs w:val="24"/>
        </w:rPr>
        <w:t xml:space="preserve">perfect image classification accuracy in cytopathology. </w:t>
      </w:r>
      <w:r w:rsidR="00DF339D" w:rsidRPr="00C30E50">
        <w:rPr>
          <w:sz w:val="24"/>
          <w:szCs w:val="24"/>
        </w:rPr>
        <w:t xml:space="preserve">Other classification techniques have also been researched, such as </w:t>
      </w:r>
      <w:r w:rsidR="00A23D7B" w:rsidRPr="004D3991">
        <w:rPr>
          <w:sz w:val="24"/>
          <w:szCs w:val="24"/>
        </w:rPr>
        <w:t>support vector machines, fuzzy logic, and genetic algorithm</w:t>
      </w:r>
      <w:r w:rsidR="00DF339D" w:rsidRPr="004D3991">
        <w:rPr>
          <w:sz w:val="24"/>
          <w:szCs w:val="24"/>
        </w:rPr>
        <w:t xml:space="preserve">. </w:t>
      </w:r>
      <w:r w:rsidR="008372B5" w:rsidRPr="004D3991">
        <w:rPr>
          <w:sz w:val="24"/>
          <w:szCs w:val="24"/>
        </w:rPr>
        <w:t xml:space="preserve">However, it has been shown that a deep neural network model </w:t>
      </w:r>
      <w:r w:rsidR="003855BC">
        <w:rPr>
          <w:sz w:val="24"/>
          <w:szCs w:val="24"/>
        </w:rPr>
        <w:t xml:space="preserve">can classify images into </w:t>
      </w:r>
      <w:r w:rsidR="008372B5" w:rsidRPr="004D3991">
        <w:rPr>
          <w:sz w:val="24"/>
          <w:szCs w:val="24"/>
        </w:rPr>
        <w:t>multiple categories with more accuracy</w:t>
      </w:r>
      <w:r w:rsidR="007936EC" w:rsidRPr="004D3991">
        <w:rPr>
          <w:sz w:val="24"/>
          <w:szCs w:val="24"/>
        </w:rPr>
        <w:t xml:space="preserve"> and in a shorter time. </w:t>
      </w:r>
      <w:r w:rsidR="00CA362B" w:rsidRPr="004D3991">
        <w:rPr>
          <w:sz w:val="24"/>
          <w:szCs w:val="24"/>
        </w:rPr>
        <w:t xml:space="preserve">In addition, </w:t>
      </w:r>
      <w:r w:rsidR="002B6FE0" w:rsidRPr="004D3991">
        <w:rPr>
          <w:sz w:val="24"/>
          <w:szCs w:val="24"/>
        </w:rPr>
        <w:t xml:space="preserve">the paper Ye Tao, Ming Zhang, Mark Parsons “Deep Learning in Photovoltaic Penetration Classification” </w:t>
      </w:r>
      <w:r w:rsidR="00642155" w:rsidRPr="004D3991">
        <w:rPr>
          <w:sz w:val="24"/>
          <w:szCs w:val="24"/>
        </w:rPr>
        <w:t xml:space="preserve">has found that deep learning CNNs outperform </w:t>
      </w:r>
      <w:r w:rsidR="00C30E50" w:rsidRPr="004D3991">
        <w:rPr>
          <w:sz w:val="24"/>
          <w:szCs w:val="24"/>
        </w:rPr>
        <w:t xml:space="preserve">a fully connected model in terms of image classification accuracy. </w:t>
      </w:r>
    </w:p>
    <w:p w14:paraId="0EC702E2" w14:textId="765B9B88" w:rsidR="00F03351" w:rsidRPr="004D3991" w:rsidRDefault="00383C27" w:rsidP="008613FB">
      <w:pPr>
        <w:spacing w:line="480" w:lineRule="auto"/>
        <w:ind w:firstLine="360"/>
        <w:rPr>
          <w:sz w:val="24"/>
          <w:szCs w:val="24"/>
        </w:rPr>
      </w:pPr>
      <w:r w:rsidRPr="004D3991">
        <w:rPr>
          <w:sz w:val="24"/>
          <w:szCs w:val="24"/>
        </w:rPr>
        <w:t xml:space="preserve">Some widely used neural networks for </w:t>
      </w:r>
      <w:r w:rsidR="004E0EB6" w:rsidRPr="004D3991">
        <w:rPr>
          <w:sz w:val="24"/>
          <w:szCs w:val="24"/>
        </w:rPr>
        <w:t xml:space="preserve">image classification </w:t>
      </w:r>
      <w:r w:rsidR="00867E8E">
        <w:rPr>
          <w:sz w:val="24"/>
          <w:szCs w:val="24"/>
        </w:rPr>
        <w:t>include</w:t>
      </w:r>
      <w:r w:rsidR="00FF4C02">
        <w:rPr>
          <w:sz w:val="24"/>
          <w:szCs w:val="24"/>
        </w:rPr>
        <w:t xml:space="preserve"> </w:t>
      </w:r>
      <w:proofErr w:type="spellStart"/>
      <w:r w:rsidR="00FF4C02">
        <w:rPr>
          <w:sz w:val="24"/>
          <w:szCs w:val="24"/>
        </w:rPr>
        <w:t>ResNets</w:t>
      </w:r>
      <w:proofErr w:type="spellEnd"/>
      <w:r w:rsidR="00FF4C02">
        <w:rPr>
          <w:sz w:val="24"/>
          <w:szCs w:val="24"/>
        </w:rPr>
        <w:t xml:space="preserve">, VGGs, </w:t>
      </w:r>
      <w:r w:rsidR="00867E8E">
        <w:rPr>
          <w:sz w:val="24"/>
          <w:szCs w:val="24"/>
        </w:rPr>
        <w:t xml:space="preserve">and </w:t>
      </w:r>
      <w:proofErr w:type="spellStart"/>
      <w:r w:rsidR="00FF4C02">
        <w:rPr>
          <w:sz w:val="24"/>
          <w:szCs w:val="24"/>
        </w:rPr>
        <w:t>MobileNets</w:t>
      </w:r>
      <w:proofErr w:type="spellEnd"/>
      <w:r w:rsidR="00FF4C02">
        <w:rPr>
          <w:sz w:val="24"/>
          <w:szCs w:val="24"/>
        </w:rPr>
        <w:t>.</w:t>
      </w:r>
    </w:p>
    <w:p w14:paraId="741356CB" w14:textId="6C564091" w:rsidR="00576095" w:rsidRPr="004D3991" w:rsidRDefault="0029665A" w:rsidP="00DF339D">
      <w:pPr>
        <w:spacing w:line="480" w:lineRule="auto"/>
        <w:ind w:firstLine="360"/>
        <w:rPr>
          <w:sz w:val="24"/>
          <w:szCs w:val="24"/>
        </w:rPr>
      </w:pPr>
      <w:r w:rsidRPr="00B351C6">
        <w:rPr>
          <w:sz w:val="24"/>
          <w:szCs w:val="24"/>
        </w:rPr>
        <w:t>Binary classification is the task of </w:t>
      </w:r>
      <w:r w:rsidR="00AB02C6">
        <w:rPr>
          <w:sz w:val="24"/>
          <w:szCs w:val="24"/>
        </w:rPr>
        <w:t xml:space="preserve">sorting a set of elements </w:t>
      </w:r>
      <w:r w:rsidRPr="00B351C6">
        <w:rPr>
          <w:sz w:val="24"/>
          <w:szCs w:val="24"/>
        </w:rPr>
        <w:t xml:space="preserve">into </w:t>
      </w:r>
      <w:r w:rsidR="00AB02C6">
        <w:rPr>
          <w:sz w:val="24"/>
          <w:szCs w:val="24"/>
        </w:rPr>
        <w:t xml:space="preserve">multiple </w:t>
      </w:r>
      <w:r w:rsidRPr="00B351C6">
        <w:rPr>
          <w:sz w:val="24"/>
          <w:szCs w:val="24"/>
        </w:rPr>
        <w:t xml:space="preserve">groups </w:t>
      </w:r>
      <w:proofErr w:type="gramStart"/>
      <w:r w:rsidRPr="00B351C6">
        <w:rPr>
          <w:sz w:val="24"/>
          <w:szCs w:val="24"/>
        </w:rPr>
        <w:t>on the basis of</w:t>
      </w:r>
      <w:proofErr w:type="gramEnd"/>
      <w:r w:rsidRPr="00B351C6">
        <w:rPr>
          <w:sz w:val="24"/>
          <w:szCs w:val="24"/>
        </w:rPr>
        <w:t xml:space="preserve"> a classification rule. In the application of </w:t>
      </w:r>
      <w:r w:rsidR="009422EB">
        <w:rPr>
          <w:sz w:val="24"/>
          <w:szCs w:val="24"/>
        </w:rPr>
        <w:t xml:space="preserve">medical </w:t>
      </w:r>
      <w:r w:rsidRPr="00B351C6">
        <w:rPr>
          <w:sz w:val="24"/>
          <w:szCs w:val="24"/>
        </w:rPr>
        <w:t>diagnos</w:t>
      </w:r>
      <w:r w:rsidR="009422EB">
        <w:rPr>
          <w:sz w:val="24"/>
          <w:szCs w:val="24"/>
        </w:rPr>
        <w:t>e</w:t>
      </w:r>
      <w:r w:rsidRPr="00B351C6">
        <w:rPr>
          <w:sz w:val="24"/>
          <w:szCs w:val="24"/>
        </w:rPr>
        <w:t xml:space="preserve">s, we determine if a patient has a certain disease or not based on </w:t>
      </w:r>
      <w:r w:rsidR="009422EB">
        <w:rPr>
          <w:sz w:val="24"/>
          <w:szCs w:val="24"/>
        </w:rPr>
        <w:t>images such as MRI Scans</w:t>
      </w:r>
      <w:r w:rsidRPr="00B351C6">
        <w:rPr>
          <w:sz w:val="24"/>
          <w:szCs w:val="24"/>
        </w:rPr>
        <w:t>.</w:t>
      </w:r>
      <w:r w:rsidR="009422EB">
        <w:rPr>
          <w:sz w:val="24"/>
          <w:szCs w:val="24"/>
        </w:rPr>
        <w:t xml:space="preserve"> Binary image classification is used i</w:t>
      </w:r>
      <w:r w:rsidR="00576095" w:rsidRPr="004D3991">
        <w:rPr>
          <w:sz w:val="24"/>
          <w:szCs w:val="24"/>
        </w:rPr>
        <w:t>n this project</w:t>
      </w:r>
      <w:r w:rsidR="009422EB">
        <w:rPr>
          <w:sz w:val="24"/>
          <w:szCs w:val="24"/>
        </w:rPr>
        <w:t xml:space="preserve">. </w:t>
      </w:r>
      <w:r w:rsidR="00576095" w:rsidRPr="004D3991">
        <w:rPr>
          <w:sz w:val="24"/>
          <w:szCs w:val="24"/>
        </w:rPr>
        <w:t xml:space="preserve"> </w:t>
      </w:r>
    </w:p>
    <w:p w14:paraId="293CAC8A" w14:textId="43F7E6DF" w:rsidR="00CF6F8F" w:rsidRDefault="00CF6F8F" w:rsidP="00DF339D">
      <w:pPr>
        <w:pStyle w:val="Heading2"/>
        <w:rPr>
          <w:sz w:val="24"/>
          <w:szCs w:val="24"/>
        </w:rPr>
      </w:pPr>
      <w:bookmarkStart w:id="6" w:name="_Toc65696018"/>
      <w:r w:rsidRPr="004D3991">
        <w:rPr>
          <w:sz w:val="24"/>
          <w:szCs w:val="24"/>
        </w:rPr>
        <w:lastRenderedPageBreak/>
        <w:t>Sensitivity and specificity</w:t>
      </w:r>
      <w:bookmarkEnd w:id="6"/>
      <w:r w:rsidRPr="004D3991">
        <w:rPr>
          <w:sz w:val="24"/>
          <w:szCs w:val="24"/>
        </w:rPr>
        <w:t xml:space="preserve"> </w:t>
      </w:r>
    </w:p>
    <w:p w14:paraId="1860DDF1" w14:textId="77777777" w:rsidR="009422EB" w:rsidRPr="009422EB" w:rsidRDefault="009422EB" w:rsidP="009422EB"/>
    <w:p w14:paraId="1A482070" w14:textId="1142B764" w:rsidR="00334E78" w:rsidRDefault="00A16094" w:rsidP="00334E78">
      <w:pPr>
        <w:spacing w:line="480" w:lineRule="auto"/>
        <w:ind w:firstLine="450"/>
        <w:rPr>
          <w:sz w:val="24"/>
          <w:szCs w:val="24"/>
        </w:rPr>
      </w:pPr>
      <w:r w:rsidRPr="00A16094">
        <w:rPr>
          <w:sz w:val="24"/>
          <w:szCs w:val="24"/>
        </w:rPr>
        <w:t xml:space="preserve">Sensitivity and specificity are statistical measures of a binary classification test’s performance. They are widely used in medical diagnosis. Sensitivity is the ability of a test to correctly identify those with the disease (true positive rate), whereas specificity is the ability of the test to correctly identify those without the disease (true negative rate). While it is optimal to achieve both high sensitivity and high specificity, sensitivity and specificity in a test are often inversely related. Thus, selecting the optimal balance of sensitivity and specificity depends on the purpose for which the test is used or the severity of the potential disease. For example, in brain tumor detection applications, a false negative (missing the presence of a brain tumor) could mean delayed treatment and other detrimental consequences. So, </w:t>
      </w:r>
      <w:proofErr w:type="gramStart"/>
      <w:r w:rsidRPr="00A16094">
        <w:rPr>
          <w:sz w:val="24"/>
          <w:szCs w:val="24"/>
        </w:rPr>
        <w:t>a highly sensitive</w:t>
      </w:r>
      <w:proofErr w:type="gramEnd"/>
      <w:r w:rsidRPr="00A16094">
        <w:rPr>
          <w:sz w:val="24"/>
          <w:szCs w:val="24"/>
        </w:rPr>
        <w:t xml:space="preserve"> diagnosis is desired.</w:t>
      </w:r>
      <w:r w:rsidR="00334E78">
        <w:rPr>
          <w:sz w:val="24"/>
          <w:szCs w:val="24"/>
        </w:rPr>
        <w:t xml:space="preserve"> </w:t>
      </w:r>
    </w:p>
    <w:p w14:paraId="47823F42" w14:textId="61486D84" w:rsidR="00334E78" w:rsidRDefault="00334E78" w:rsidP="00334E78">
      <w:pPr>
        <w:spacing w:line="480" w:lineRule="auto"/>
        <w:ind w:firstLine="450"/>
        <w:rPr>
          <w:sz w:val="24"/>
          <w:szCs w:val="24"/>
        </w:rPr>
      </w:pPr>
      <w:r>
        <w:rPr>
          <w:sz w:val="24"/>
          <w:szCs w:val="24"/>
        </w:rPr>
        <w:t xml:space="preserve">A common issue in </w:t>
      </w:r>
      <w:r w:rsidR="002E698C">
        <w:rPr>
          <w:sz w:val="24"/>
          <w:szCs w:val="24"/>
        </w:rPr>
        <w:t>reports</w:t>
      </w:r>
      <w:r w:rsidR="00232477">
        <w:rPr>
          <w:sz w:val="24"/>
          <w:szCs w:val="24"/>
        </w:rPr>
        <w:t xml:space="preserve"> (</w:t>
      </w:r>
      <w:proofErr w:type="gramStart"/>
      <w:r w:rsidR="00232477">
        <w:rPr>
          <w:sz w:val="24"/>
          <w:szCs w:val="24"/>
        </w:rPr>
        <w:t>e.g.</w:t>
      </w:r>
      <w:proofErr w:type="gramEnd"/>
      <w:r w:rsidR="00232477">
        <w:rPr>
          <w:sz w:val="24"/>
          <w:szCs w:val="24"/>
        </w:rPr>
        <w:t xml:space="preserve"> newspapers) </w:t>
      </w:r>
      <w:r w:rsidR="004D5BC1">
        <w:rPr>
          <w:sz w:val="24"/>
          <w:szCs w:val="24"/>
        </w:rPr>
        <w:t>discussing the performance</w:t>
      </w:r>
      <w:r w:rsidR="002E698C">
        <w:rPr>
          <w:sz w:val="24"/>
          <w:szCs w:val="24"/>
        </w:rPr>
        <w:t xml:space="preserve"> </w:t>
      </w:r>
      <w:r w:rsidR="004D5BC1">
        <w:rPr>
          <w:sz w:val="24"/>
          <w:szCs w:val="24"/>
        </w:rPr>
        <w:t xml:space="preserve">of a neural network, medical diagnoses, etc. is the lack of information on statistics regarding sensitivity and specificity. </w:t>
      </w:r>
      <w:r w:rsidR="0040474C">
        <w:rPr>
          <w:sz w:val="24"/>
          <w:szCs w:val="24"/>
        </w:rPr>
        <w:t xml:space="preserve">For example, </w:t>
      </w:r>
      <w:r w:rsidR="007803C1">
        <w:rPr>
          <w:sz w:val="24"/>
          <w:szCs w:val="24"/>
        </w:rPr>
        <w:t xml:space="preserve">an accuracy </w:t>
      </w:r>
      <w:r w:rsidR="001166A0">
        <w:rPr>
          <w:sz w:val="24"/>
          <w:szCs w:val="24"/>
        </w:rPr>
        <w:t xml:space="preserve">of 90% </w:t>
      </w:r>
      <w:r w:rsidR="0036577A">
        <w:rPr>
          <w:sz w:val="24"/>
          <w:szCs w:val="24"/>
        </w:rPr>
        <w:t xml:space="preserve">detecting brain cancer </w:t>
      </w:r>
      <w:r w:rsidR="001166A0">
        <w:rPr>
          <w:sz w:val="24"/>
          <w:szCs w:val="24"/>
        </w:rPr>
        <w:t xml:space="preserve">may sound good </w:t>
      </w:r>
      <w:r w:rsidR="0036577A">
        <w:rPr>
          <w:sz w:val="24"/>
          <w:szCs w:val="24"/>
        </w:rPr>
        <w:t xml:space="preserve">on paper </w:t>
      </w:r>
      <w:r w:rsidR="001166A0">
        <w:rPr>
          <w:sz w:val="24"/>
          <w:szCs w:val="24"/>
        </w:rPr>
        <w:t xml:space="preserve">to </w:t>
      </w:r>
      <w:r w:rsidR="00065C52">
        <w:rPr>
          <w:sz w:val="24"/>
          <w:szCs w:val="24"/>
        </w:rPr>
        <w:t>an untrained eye</w:t>
      </w:r>
      <w:r w:rsidR="00E025FF">
        <w:rPr>
          <w:sz w:val="24"/>
          <w:szCs w:val="24"/>
        </w:rPr>
        <w:t xml:space="preserve">. However, the report will likely make </w:t>
      </w:r>
      <w:r w:rsidR="00187723">
        <w:rPr>
          <w:sz w:val="24"/>
          <w:szCs w:val="24"/>
        </w:rPr>
        <w:t xml:space="preserve">no mention of the potential </w:t>
      </w:r>
      <w:r w:rsidR="00E025FF">
        <w:rPr>
          <w:sz w:val="24"/>
          <w:szCs w:val="24"/>
        </w:rPr>
        <w:t xml:space="preserve">mass </w:t>
      </w:r>
      <w:r w:rsidR="00187723">
        <w:rPr>
          <w:sz w:val="24"/>
          <w:szCs w:val="24"/>
        </w:rPr>
        <w:t xml:space="preserve">of people that may have gone </w:t>
      </w:r>
      <w:r w:rsidR="0036577A">
        <w:rPr>
          <w:sz w:val="24"/>
          <w:szCs w:val="24"/>
        </w:rPr>
        <w:t>home with a false negative</w:t>
      </w:r>
      <w:r w:rsidR="001958CC">
        <w:rPr>
          <w:sz w:val="24"/>
          <w:szCs w:val="24"/>
        </w:rPr>
        <w:t xml:space="preserve"> diagnose</w:t>
      </w:r>
      <w:r w:rsidR="0036577A">
        <w:rPr>
          <w:sz w:val="24"/>
          <w:szCs w:val="24"/>
        </w:rPr>
        <w:t xml:space="preserve">, which </w:t>
      </w:r>
      <w:r w:rsidR="00E025FF">
        <w:rPr>
          <w:sz w:val="24"/>
          <w:szCs w:val="24"/>
        </w:rPr>
        <w:t>could</w:t>
      </w:r>
      <w:r w:rsidR="0036577A">
        <w:rPr>
          <w:sz w:val="24"/>
          <w:szCs w:val="24"/>
        </w:rPr>
        <w:t xml:space="preserve"> lead to prolonged treatment and higher risk of death. </w:t>
      </w:r>
      <w:r w:rsidR="007F59DB">
        <w:rPr>
          <w:sz w:val="24"/>
          <w:szCs w:val="24"/>
        </w:rPr>
        <w:t xml:space="preserve">It also does not bring up </w:t>
      </w:r>
      <w:r w:rsidR="00E025FF">
        <w:rPr>
          <w:sz w:val="24"/>
          <w:szCs w:val="24"/>
        </w:rPr>
        <w:t xml:space="preserve">the potential group that were diagnosed with a false positive, generating large amounts of unnecessary panic, as well as </w:t>
      </w:r>
      <w:r w:rsidR="00CA10D7">
        <w:rPr>
          <w:sz w:val="24"/>
          <w:szCs w:val="24"/>
        </w:rPr>
        <w:t xml:space="preserve">unneeded </w:t>
      </w:r>
      <w:r w:rsidR="00E025FF">
        <w:rPr>
          <w:sz w:val="24"/>
          <w:szCs w:val="24"/>
        </w:rPr>
        <w:t>invasive / expensive treatments</w:t>
      </w:r>
      <w:r w:rsidR="00CA10D7">
        <w:rPr>
          <w:sz w:val="24"/>
          <w:szCs w:val="24"/>
        </w:rPr>
        <w:t xml:space="preserve">. </w:t>
      </w:r>
      <w:r w:rsidR="00E025FF">
        <w:rPr>
          <w:sz w:val="24"/>
          <w:szCs w:val="24"/>
        </w:rPr>
        <w:t xml:space="preserve"> </w:t>
      </w:r>
      <w:r w:rsidR="00065C52">
        <w:rPr>
          <w:sz w:val="24"/>
          <w:szCs w:val="24"/>
        </w:rPr>
        <w:t xml:space="preserve"> </w:t>
      </w:r>
      <w:r w:rsidR="00187723">
        <w:rPr>
          <w:sz w:val="24"/>
          <w:szCs w:val="24"/>
        </w:rPr>
        <w:t xml:space="preserve"> </w:t>
      </w:r>
      <w:r w:rsidR="006B1C30">
        <w:rPr>
          <w:sz w:val="24"/>
          <w:szCs w:val="24"/>
        </w:rPr>
        <w:t xml:space="preserve"> </w:t>
      </w:r>
    </w:p>
    <w:p w14:paraId="25CD02BB" w14:textId="77777777" w:rsidR="00B31561" w:rsidRPr="00A16094" w:rsidRDefault="00B31561" w:rsidP="00334E78">
      <w:pPr>
        <w:spacing w:line="480" w:lineRule="auto"/>
        <w:ind w:firstLine="450"/>
        <w:rPr>
          <w:sz w:val="24"/>
          <w:szCs w:val="24"/>
        </w:rPr>
      </w:pPr>
    </w:p>
    <w:p w14:paraId="55E0A155" w14:textId="44EE973A" w:rsidR="00A20873" w:rsidRPr="004D3991" w:rsidRDefault="00A20873" w:rsidP="00C216E4">
      <w:pPr>
        <w:pStyle w:val="Heading2"/>
        <w:rPr>
          <w:sz w:val="24"/>
          <w:szCs w:val="24"/>
        </w:rPr>
      </w:pPr>
      <w:bookmarkStart w:id="7" w:name="_Toc65696019"/>
      <w:r w:rsidRPr="004D3991">
        <w:rPr>
          <w:sz w:val="24"/>
          <w:szCs w:val="24"/>
        </w:rPr>
        <w:lastRenderedPageBreak/>
        <w:t>Brain tumor</w:t>
      </w:r>
      <w:bookmarkEnd w:id="7"/>
      <w:r w:rsidR="00B31561">
        <w:rPr>
          <w:sz w:val="24"/>
          <w:szCs w:val="24"/>
        </w:rPr>
        <w:t>s</w:t>
      </w:r>
    </w:p>
    <w:p w14:paraId="37B5D1D1" w14:textId="2EEE943E" w:rsidR="0037322C" w:rsidRPr="004D3991" w:rsidRDefault="0037322C" w:rsidP="0037322C">
      <w:pPr>
        <w:rPr>
          <w:sz w:val="24"/>
          <w:szCs w:val="24"/>
        </w:rPr>
      </w:pPr>
    </w:p>
    <w:p w14:paraId="47A82952" w14:textId="6DED2289" w:rsidR="00DD2D7F" w:rsidRPr="004D3991" w:rsidRDefault="00551701" w:rsidP="00DD2D7F">
      <w:pPr>
        <w:spacing w:line="480" w:lineRule="auto"/>
        <w:ind w:firstLine="360"/>
        <w:rPr>
          <w:sz w:val="24"/>
          <w:szCs w:val="24"/>
        </w:rPr>
      </w:pPr>
      <w:r>
        <w:rPr>
          <w:sz w:val="24"/>
          <w:szCs w:val="24"/>
        </w:rPr>
        <w:t xml:space="preserve">Previous research </w:t>
      </w:r>
      <w:proofErr w:type="gramStart"/>
      <w:r w:rsidR="000D4C13">
        <w:rPr>
          <w:sz w:val="24"/>
          <w:szCs w:val="24"/>
        </w:rPr>
        <w:t>have</w:t>
      </w:r>
      <w:proofErr w:type="gramEnd"/>
      <w:r>
        <w:rPr>
          <w:sz w:val="24"/>
          <w:szCs w:val="24"/>
        </w:rPr>
        <w:t xml:space="preserve"> been done through </w:t>
      </w:r>
      <w:r w:rsidR="001A313E">
        <w:rPr>
          <w:sz w:val="24"/>
          <w:szCs w:val="24"/>
        </w:rPr>
        <w:t xml:space="preserve">machine </w:t>
      </w:r>
      <w:r w:rsidR="0037322C" w:rsidRPr="004D3991">
        <w:rPr>
          <w:sz w:val="24"/>
          <w:szCs w:val="24"/>
        </w:rPr>
        <w:t xml:space="preserve">learning </w:t>
      </w:r>
      <w:r w:rsidR="001A313E">
        <w:rPr>
          <w:sz w:val="24"/>
          <w:szCs w:val="24"/>
        </w:rPr>
        <w:t>algorithms</w:t>
      </w:r>
      <w:r w:rsidR="0037322C" w:rsidRPr="004D3991">
        <w:rPr>
          <w:sz w:val="24"/>
          <w:szCs w:val="24"/>
        </w:rPr>
        <w:t xml:space="preserve"> in regards to areas of healthcare such as </w:t>
      </w:r>
      <w:r w:rsidR="005E7D94" w:rsidRPr="004D3991">
        <w:rPr>
          <w:sz w:val="24"/>
          <w:szCs w:val="24"/>
        </w:rPr>
        <w:t xml:space="preserve">the </w:t>
      </w:r>
      <w:r w:rsidR="0037322C" w:rsidRPr="004D3991">
        <w:rPr>
          <w:sz w:val="24"/>
          <w:szCs w:val="24"/>
        </w:rPr>
        <w:t>brain tumor</w:t>
      </w:r>
      <w:r w:rsidR="005E7D94" w:rsidRPr="004D3991">
        <w:rPr>
          <w:sz w:val="24"/>
          <w:szCs w:val="24"/>
        </w:rPr>
        <w:t xml:space="preserve"> field</w:t>
      </w:r>
      <w:r w:rsidR="000D4C13">
        <w:rPr>
          <w:sz w:val="24"/>
          <w:szCs w:val="24"/>
        </w:rPr>
        <w:t>. These</w:t>
      </w:r>
      <w:r w:rsidR="00DD2D7F" w:rsidRPr="004D3991">
        <w:rPr>
          <w:sz w:val="24"/>
          <w:szCs w:val="24"/>
        </w:rPr>
        <w:t xml:space="preserve"> includ</w:t>
      </w:r>
      <w:r w:rsidR="000D4C13">
        <w:rPr>
          <w:sz w:val="24"/>
          <w:szCs w:val="24"/>
        </w:rPr>
        <w:t xml:space="preserve">e </w:t>
      </w:r>
      <w:r w:rsidR="00DD2D7F" w:rsidRPr="004D3991">
        <w:rPr>
          <w:sz w:val="24"/>
          <w:szCs w:val="24"/>
        </w:rPr>
        <w:t xml:space="preserve">applications for image classification, evaluation, prediction, and segmentation. </w:t>
      </w:r>
      <w:r w:rsidR="00201917" w:rsidRPr="004D3991">
        <w:rPr>
          <w:sz w:val="24"/>
          <w:szCs w:val="24"/>
        </w:rPr>
        <w:t>Brain tumor pattern classification techniques</w:t>
      </w:r>
      <w:r w:rsidR="00654D96">
        <w:rPr>
          <w:sz w:val="24"/>
          <w:szCs w:val="24"/>
        </w:rPr>
        <w:t xml:space="preserve"> most commonly </w:t>
      </w:r>
      <w:r w:rsidR="00FB2284">
        <w:rPr>
          <w:sz w:val="24"/>
          <w:szCs w:val="24"/>
        </w:rPr>
        <w:t xml:space="preserve">include </w:t>
      </w:r>
      <w:r w:rsidR="0044686F" w:rsidRPr="004D3991">
        <w:rPr>
          <w:sz w:val="24"/>
          <w:szCs w:val="24"/>
        </w:rPr>
        <w:t xml:space="preserve">Support Vector Machines and Random Forest (RF). </w:t>
      </w:r>
      <w:r w:rsidR="007A1A24" w:rsidRPr="004D3991">
        <w:rPr>
          <w:sz w:val="24"/>
          <w:szCs w:val="24"/>
        </w:rPr>
        <w:t xml:space="preserve">Deep learning techniques have become popular in brain tumor diagnosis for their superior performance in segmentation, classification, detection, and analytical fields. </w:t>
      </w:r>
    </w:p>
    <w:p w14:paraId="5BD6D5F4" w14:textId="2D020B6D" w:rsidR="00040578" w:rsidRDefault="00AB5B33" w:rsidP="00DD2D7F">
      <w:pPr>
        <w:pStyle w:val="Heading2"/>
        <w:rPr>
          <w:sz w:val="24"/>
          <w:szCs w:val="24"/>
        </w:rPr>
      </w:pPr>
      <w:bookmarkStart w:id="8" w:name="_Toc65696020"/>
      <w:r w:rsidRPr="004D3991">
        <w:rPr>
          <w:sz w:val="24"/>
          <w:szCs w:val="24"/>
        </w:rPr>
        <w:t>Ensemble network</w:t>
      </w:r>
      <w:bookmarkEnd w:id="8"/>
      <w:r w:rsidR="00FB2284">
        <w:rPr>
          <w:sz w:val="24"/>
          <w:szCs w:val="24"/>
        </w:rPr>
        <w:t>s</w:t>
      </w:r>
    </w:p>
    <w:p w14:paraId="2BE28B2D" w14:textId="77777777" w:rsidR="00FB2284" w:rsidRPr="00FB2284" w:rsidRDefault="00FB2284" w:rsidP="00FB2284"/>
    <w:p w14:paraId="653A032E" w14:textId="1D33CCF1" w:rsidR="005E2B16" w:rsidRPr="005E2B16" w:rsidRDefault="00855E67" w:rsidP="00DC1723">
      <w:pPr>
        <w:pStyle w:val="NoSpacing"/>
        <w:spacing w:line="480" w:lineRule="auto"/>
        <w:ind w:firstLine="360"/>
        <w:rPr>
          <w:sz w:val="24"/>
          <w:szCs w:val="24"/>
        </w:rPr>
      </w:pPr>
      <w:r w:rsidRPr="004D3991">
        <w:rPr>
          <w:sz w:val="24"/>
          <w:szCs w:val="24"/>
        </w:rPr>
        <w:t xml:space="preserve">Ensemble networks </w:t>
      </w:r>
      <w:r w:rsidR="00921772" w:rsidRPr="004D3991">
        <w:rPr>
          <w:sz w:val="24"/>
          <w:szCs w:val="24"/>
        </w:rPr>
        <w:t>are sets of individually trained neural networks</w:t>
      </w:r>
      <w:r w:rsidR="00993A35" w:rsidRPr="004D3991">
        <w:rPr>
          <w:sz w:val="24"/>
          <w:szCs w:val="24"/>
        </w:rPr>
        <w:t xml:space="preserve">. The decisions of </w:t>
      </w:r>
      <w:r w:rsidR="00AE78F5" w:rsidRPr="004D3991">
        <w:rPr>
          <w:sz w:val="24"/>
          <w:szCs w:val="24"/>
        </w:rPr>
        <w:t xml:space="preserve">all </w:t>
      </w:r>
      <w:r w:rsidR="008710EC" w:rsidRPr="004D3991">
        <w:rPr>
          <w:sz w:val="24"/>
          <w:szCs w:val="24"/>
        </w:rPr>
        <w:t>individual neural network</w:t>
      </w:r>
      <w:r w:rsidR="00AE78F5" w:rsidRPr="004D3991">
        <w:rPr>
          <w:sz w:val="24"/>
          <w:szCs w:val="24"/>
        </w:rPr>
        <w:t xml:space="preserve">s are </w:t>
      </w:r>
      <w:r w:rsidR="00DF3107" w:rsidRPr="004D3991">
        <w:rPr>
          <w:sz w:val="24"/>
          <w:szCs w:val="24"/>
        </w:rPr>
        <w:t xml:space="preserve">corroborated </w:t>
      </w:r>
      <w:r w:rsidR="007C1AD6" w:rsidRPr="004D3991">
        <w:rPr>
          <w:sz w:val="24"/>
          <w:szCs w:val="24"/>
        </w:rPr>
        <w:t>to a final decision</w:t>
      </w:r>
      <w:r w:rsidR="004B4E84">
        <w:rPr>
          <w:sz w:val="24"/>
          <w:szCs w:val="24"/>
        </w:rPr>
        <w:t xml:space="preserve">. The combination of </w:t>
      </w:r>
      <w:r w:rsidR="005E2B16" w:rsidRPr="005E2B16">
        <w:rPr>
          <w:sz w:val="24"/>
          <w:szCs w:val="24"/>
        </w:rPr>
        <w:t xml:space="preserve">predictions from multiple neural network models </w:t>
      </w:r>
      <w:r w:rsidR="004B4E84">
        <w:rPr>
          <w:sz w:val="24"/>
          <w:szCs w:val="24"/>
        </w:rPr>
        <w:t xml:space="preserve">can </w:t>
      </w:r>
      <w:r w:rsidR="005E2B16" w:rsidRPr="005E2B16">
        <w:rPr>
          <w:sz w:val="24"/>
          <w:szCs w:val="24"/>
        </w:rPr>
        <w:t>reduce the variance of predictions and generalization error.</w:t>
      </w:r>
    </w:p>
    <w:p w14:paraId="7D98E26F" w14:textId="0B7D86F1" w:rsidR="005E2B16" w:rsidRDefault="005E2B16" w:rsidP="001015B5">
      <w:pPr>
        <w:pStyle w:val="NoSpacing"/>
        <w:spacing w:line="480" w:lineRule="auto"/>
        <w:ind w:firstLine="360"/>
        <w:rPr>
          <w:sz w:val="24"/>
          <w:szCs w:val="24"/>
        </w:rPr>
      </w:pPr>
      <w:r w:rsidRPr="005E2B16">
        <w:rPr>
          <w:sz w:val="24"/>
          <w:szCs w:val="24"/>
        </w:rPr>
        <w:t>Techniques for ensemble learning can be grouped by the element that is varied, such as training data, the model, and how predictions are combined.</w:t>
      </w:r>
      <w:r w:rsidR="002B0F2F">
        <w:rPr>
          <w:sz w:val="24"/>
          <w:szCs w:val="24"/>
        </w:rPr>
        <w:t xml:space="preserve"> </w:t>
      </w:r>
      <w:r w:rsidR="004B4E84">
        <w:rPr>
          <w:sz w:val="24"/>
          <w:szCs w:val="24"/>
        </w:rPr>
        <w:t>A</w:t>
      </w:r>
      <w:r w:rsidR="002B0F2F">
        <w:rPr>
          <w:sz w:val="24"/>
          <w:szCs w:val="24"/>
        </w:rPr>
        <w:t>s pointed out in [</w:t>
      </w:r>
      <w:r w:rsidR="007D6906">
        <w:rPr>
          <w:sz w:val="24"/>
          <w:szCs w:val="24"/>
        </w:rPr>
        <w:t>5</w:t>
      </w:r>
      <w:r w:rsidR="002B0F2F">
        <w:rPr>
          <w:sz w:val="24"/>
          <w:szCs w:val="24"/>
        </w:rPr>
        <w:t>], many researchers have demonstrated that an effective combining scheme is to simply average the predictions of the member networks</w:t>
      </w:r>
      <w:r w:rsidR="007D6906">
        <w:rPr>
          <w:sz w:val="24"/>
          <w:szCs w:val="24"/>
        </w:rPr>
        <w:t>.</w:t>
      </w:r>
      <w:r w:rsidR="005112DB">
        <w:rPr>
          <w:sz w:val="24"/>
          <w:szCs w:val="24"/>
        </w:rPr>
        <w:t xml:space="preserve"> </w:t>
      </w:r>
      <w:r w:rsidR="00237403">
        <w:rPr>
          <w:sz w:val="24"/>
          <w:szCs w:val="24"/>
        </w:rPr>
        <w:t xml:space="preserve">In the application of this project, </w:t>
      </w:r>
      <w:r w:rsidR="00D34897">
        <w:rPr>
          <w:sz w:val="24"/>
          <w:szCs w:val="24"/>
        </w:rPr>
        <w:t>the averaging of prediction</w:t>
      </w:r>
      <w:r w:rsidR="006E41E9">
        <w:rPr>
          <w:sz w:val="24"/>
          <w:szCs w:val="24"/>
        </w:rPr>
        <w:t>s</w:t>
      </w:r>
      <w:r w:rsidR="00D34897">
        <w:rPr>
          <w:sz w:val="24"/>
          <w:szCs w:val="24"/>
        </w:rPr>
        <w:t xml:space="preserve"> </w:t>
      </w:r>
      <w:r w:rsidR="00497C85">
        <w:rPr>
          <w:sz w:val="24"/>
          <w:szCs w:val="24"/>
        </w:rPr>
        <w:t xml:space="preserve">is equivalent to </w:t>
      </w:r>
      <w:r w:rsidR="006E41E9">
        <w:rPr>
          <w:sz w:val="24"/>
          <w:szCs w:val="24"/>
        </w:rPr>
        <w:t>the</w:t>
      </w:r>
      <w:r w:rsidR="00497C85">
        <w:rPr>
          <w:sz w:val="24"/>
          <w:szCs w:val="24"/>
        </w:rPr>
        <w:t xml:space="preserve"> </w:t>
      </w:r>
      <w:proofErr w:type="spellStart"/>
      <w:r w:rsidR="00497C85">
        <w:rPr>
          <w:sz w:val="24"/>
          <w:szCs w:val="24"/>
        </w:rPr>
        <w:t>ThreshNet</w:t>
      </w:r>
      <w:proofErr w:type="spellEnd"/>
      <w:r w:rsidR="00497C85">
        <w:rPr>
          <w:sz w:val="24"/>
          <w:szCs w:val="24"/>
        </w:rPr>
        <w:t xml:space="preserve"> threshold value set </w:t>
      </w:r>
      <w:r w:rsidR="006E41E9">
        <w:rPr>
          <w:sz w:val="24"/>
          <w:szCs w:val="24"/>
        </w:rPr>
        <w:t xml:space="preserve">to </w:t>
      </w:r>
      <w:r w:rsidR="00497C85">
        <w:rPr>
          <w:sz w:val="24"/>
          <w:szCs w:val="24"/>
        </w:rPr>
        <w:t>5</w:t>
      </w:r>
      <w:r w:rsidR="00503027">
        <w:rPr>
          <w:sz w:val="24"/>
          <w:szCs w:val="24"/>
        </w:rPr>
        <w:t>. A</w:t>
      </w:r>
      <w:r w:rsidR="00497C85">
        <w:rPr>
          <w:sz w:val="24"/>
          <w:szCs w:val="24"/>
        </w:rPr>
        <w:t>s shown in the results</w:t>
      </w:r>
      <w:r w:rsidR="00503027">
        <w:rPr>
          <w:sz w:val="24"/>
          <w:szCs w:val="24"/>
        </w:rPr>
        <w:t xml:space="preserve"> portion</w:t>
      </w:r>
      <w:r w:rsidR="00497C85">
        <w:rPr>
          <w:sz w:val="24"/>
          <w:szCs w:val="24"/>
        </w:rPr>
        <w:t xml:space="preserve">, it does not </w:t>
      </w:r>
      <w:r w:rsidR="00BD541E">
        <w:rPr>
          <w:sz w:val="24"/>
          <w:szCs w:val="24"/>
        </w:rPr>
        <w:t>yield optimal</w:t>
      </w:r>
      <w:r w:rsidR="00265044">
        <w:rPr>
          <w:sz w:val="24"/>
          <w:szCs w:val="24"/>
        </w:rPr>
        <w:t xml:space="preserve"> returns </w:t>
      </w:r>
      <w:r w:rsidR="00BD541E">
        <w:rPr>
          <w:sz w:val="24"/>
          <w:szCs w:val="24"/>
        </w:rPr>
        <w:t>in brain tumor diagnosis application, where high sensitivity is desired.</w:t>
      </w:r>
    </w:p>
    <w:p w14:paraId="69AE8B76" w14:textId="68292BBF" w:rsidR="00265044" w:rsidRDefault="00265044" w:rsidP="001015B5">
      <w:pPr>
        <w:pStyle w:val="NoSpacing"/>
        <w:spacing w:line="480" w:lineRule="auto"/>
        <w:ind w:firstLine="360"/>
        <w:rPr>
          <w:sz w:val="24"/>
          <w:szCs w:val="24"/>
        </w:rPr>
      </w:pPr>
    </w:p>
    <w:p w14:paraId="0E801E39" w14:textId="77777777" w:rsidR="00265044" w:rsidRPr="005E2B16" w:rsidRDefault="00265044" w:rsidP="001015B5">
      <w:pPr>
        <w:pStyle w:val="NoSpacing"/>
        <w:spacing w:line="480" w:lineRule="auto"/>
        <w:ind w:firstLine="360"/>
        <w:rPr>
          <w:sz w:val="24"/>
          <w:szCs w:val="24"/>
        </w:rPr>
      </w:pPr>
    </w:p>
    <w:p w14:paraId="7B808C30" w14:textId="7828FEA3" w:rsidR="00CF6F8F" w:rsidRDefault="00CF6F8F" w:rsidP="00C216E4">
      <w:pPr>
        <w:pStyle w:val="Heading2"/>
        <w:rPr>
          <w:sz w:val="24"/>
          <w:szCs w:val="24"/>
        </w:rPr>
      </w:pPr>
      <w:bookmarkStart w:id="9" w:name="_Toc65696021"/>
      <w:r w:rsidRPr="004D3991">
        <w:rPr>
          <w:sz w:val="24"/>
          <w:szCs w:val="24"/>
        </w:rPr>
        <w:lastRenderedPageBreak/>
        <w:t>Image segmentation</w:t>
      </w:r>
      <w:bookmarkEnd w:id="9"/>
    </w:p>
    <w:p w14:paraId="654B0EA4" w14:textId="77777777" w:rsidR="00265044" w:rsidRPr="00265044" w:rsidRDefault="00265044" w:rsidP="00265044"/>
    <w:p w14:paraId="2B86D806" w14:textId="2250DE5B" w:rsidR="006D4257" w:rsidRPr="004D3991" w:rsidRDefault="00CF126D" w:rsidP="00CF126D">
      <w:pPr>
        <w:spacing w:line="480" w:lineRule="auto"/>
        <w:ind w:firstLine="360"/>
        <w:rPr>
          <w:sz w:val="24"/>
          <w:szCs w:val="24"/>
        </w:rPr>
      </w:pPr>
      <w:proofErr w:type="spellStart"/>
      <w:r w:rsidRPr="004D3991">
        <w:rPr>
          <w:sz w:val="24"/>
          <w:szCs w:val="24"/>
        </w:rPr>
        <w:t>Ronneberger</w:t>
      </w:r>
      <w:proofErr w:type="spellEnd"/>
      <w:r w:rsidRPr="004D3991">
        <w:rPr>
          <w:sz w:val="24"/>
          <w:szCs w:val="24"/>
        </w:rPr>
        <w:t xml:space="preserve"> et al. </w:t>
      </w:r>
      <w:r w:rsidRPr="004D3991">
        <w:rPr>
          <w:sz w:val="24"/>
          <w:szCs w:val="24"/>
          <w:vertAlign w:val="superscript"/>
        </w:rPr>
        <w:t>[11]</w:t>
      </w:r>
      <w:r w:rsidRPr="004D3991">
        <w:rPr>
          <w:sz w:val="24"/>
          <w:szCs w:val="24"/>
        </w:rPr>
        <w:t xml:space="preserve"> proposed the U-Net for segmenting biological microscopy images. The U-Net architecture </w:t>
      </w:r>
      <w:r w:rsidR="00BA3D17" w:rsidRPr="004D3991">
        <w:rPr>
          <w:sz w:val="24"/>
          <w:szCs w:val="24"/>
        </w:rPr>
        <w:t xml:space="preserve">is </w:t>
      </w:r>
      <w:r w:rsidRPr="004D3991">
        <w:rPr>
          <w:sz w:val="24"/>
          <w:szCs w:val="24"/>
        </w:rPr>
        <w:t>comprise</w:t>
      </w:r>
      <w:r w:rsidR="003C25BA">
        <w:rPr>
          <w:sz w:val="24"/>
          <w:szCs w:val="24"/>
        </w:rPr>
        <w:t xml:space="preserve">d </w:t>
      </w:r>
      <w:r w:rsidR="00BA3D17" w:rsidRPr="004D3991">
        <w:rPr>
          <w:sz w:val="24"/>
          <w:szCs w:val="24"/>
        </w:rPr>
        <w:t>of</w:t>
      </w:r>
      <w:r w:rsidRPr="004D3991">
        <w:rPr>
          <w:sz w:val="24"/>
          <w:szCs w:val="24"/>
        </w:rPr>
        <w:t xml:space="preserve"> a contracting path and a symmetric expanding path</w:t>
      </w:r>
      <w:r w:rsidR="00BA3D17" w:rsidRPr="004D3991">
        <w:rPr>
          <w:sz w:val="24"/>
          <w:szCs w:val="24"/>
        </w:rPr>
        <w:t xml:space="preserve"> </w:t>
      </w:r>
      <w:r w:rsidRPr="004D3991">
        <w:rPr>
          <w:sz w:val="24"/>
          <w:szCs w:val="24"/>
        </w:rPr>
        <w:t>that enables precise localization. The down-sampling</w:t>
      </w:r>
      <w:r w:rsidR="00BA3D17" w:rsidRPr="004D3991">
        <w:rPr>
          <w:sz w:val="24"/>
          <w:szCs w:val="24"/>
        </w:rPr>
        <w:t xml:space="preserve"> (</w:t>
      </w:r>
      <w:r w:rsidRPr="004D3991">
        <w:rPr>
          <w:sz w:val="24"/>
          <w:szCs w:val="24"/>
        </w:rPr>
        <w:t xml:space="preserve">contracting </w:t>
      </w:r>
      <w:r w:rsidR="00BA3D17" w:rsidRPr="004D3991">
        <w:rPr>
          <w:sz w:val="24"/>
          <w:szCs w:val="24"/>
        </w:rPr>
        <w:t>path)</w:t>
      </w:r>
      <w:r w:rsidRPr="004D3991">
        <w:rPr>
          <w:sz w:val="24"/>
          <w:szCs w:val="24"/>
        </w:rPr>
        <w:t xml:space="preserve"> has </w:t>
      </w:r>
      <w:r w:rsidR="0068090F" w:rsidRPr="004D3991">
        <w:rPr>
          <w:sz w:val="24"/>
          <w:szCs w:val="24"/>
        </w:rPr>
        <w:t>an</w:t>
      </w:r>
      <w:r w:rsidRPr="004D3991">
        <w:rPr>
          <w:sz w:val="24"/>
          <w:szCs w:val="24"/>
        </w:rPr>
        <w:t xml:space="preserve"> FCN-like architecture that extracts features with 3 × 3 convolutions. The up-sampling </w:t>
      </w:r>
      <w:r w:rsidR="00BA3D17" w:rsidRPr="004D3991">
        <w:rPr>
          <w:sz w:val="24"/>
          <w:szCs w:val="24"/>
        </w:rPr>
        <w:t>(</w:t>
      </w:r>
      <w:r w:rsidRPr="004D3991">
        <w:rPr>
          <w:sz w:val="24"/>
          <w:szCs w:val="24"/>
        </w:rPr>
        <w:t>expanding p</w:t>
      </w:r>
      <w:r w:rsidR="00BA3D17" w:rsidRPr="004D3991">
        <w:rPr>
          <w:sz w:val="24"/>
          <w:szCs w:val="24"/>
        </w:rPr>
        <w:t>ath)</w:t>
      </w:r>
      <w:r w:rsidRPr="004D3991">
        <w:rPr>
          <w:sz w:val="24"/>
          <w:szCs w:val="24"/>
        </w:rPr>
        <w:t xml:space="preserve"> uses up-convolution</w:t>
      </w:r>
      <w:r w:rsidR="00BA3D17" w:rsidRPr="004D3991">
        <w:rPr>
          <w:sz w:val="24"/>
          <w:szCs w:val="24"/>
        </w:rPr>
        <w:t xml:space="preserve">, which </w:t>
      </w:r>
      <w:r w:rsidR="0068090F">
        <w:rPr>
          <w:sz w:val="24"/>
          <w:szCs w:val="24"/>
        </w:rPr>
        <w:t>reduces</w:t>
      </w:r>
      <w:r w:rsidRPr="004D3991">
        <w:rPr>
          <w:sz w:val="24"/>
          <w:szCs w:val="24"/>
        </w:rPr>
        <w:t xml:space="preserve"> the number of feature maps while increasing their dimensions. Feature maps from the down-sampling part of the network are copied to the up-sampling p</w:t>
      </w:r>
      <w:r w:rsidR="0068090F">
        <w:rPr>
          <w:sz w:val="24"/>
          <w:szCs w:val="24"/>
        </w:rPr>
        <w:t>ortion</w:t>
      </w:r>
      <w:r w:rsidRPr="004D3991">
        <w:rPr>
          <w:sz w:val="24"/>
          <w:szCs w:val="24"/>
        </w:rPr>
        <w:t xml:space="preserve"> to avoid losing pattern information. Finally, a 1×1 convolution processes the feature maps to generate a segmentation map that categorizes each</w:t>
      </w:r>
      <w:r w:rsidR="001972BC" w:rsidRPr="004D3991">
        <w:rPr>
          <w:sz w:val="24"/>
          <w:szCs w:val="24"/>
        </w:rPr>
        <w:t xml:space="preserve"> pixel of the input image.</w:t>
      </w:r>
    </w:p>
    <w:p w14:paraId="75D80165" w14:textId="4E22B7A9" w:rsidR="001972BC" w:rsidRPr="004D3991" w:rsidRDefault="001972BC" w:rsidP="00CF126D">
      <w:pPr>
        <w:spacing w:line="480" w:lineRule="auto"/>
        <w:ind w:firstLine="360"/>
        <w:rPr>
          <w:sz w:val="24"/>
          <w:szCs w:val="24"/>
        </w:rPr>
      </w:pPr>
      <w:r w:rsidRPr="004D3991">
        <w:rPr>
          <w:sz w:val="24"/>
          <w:szCs w:val="24"/>
        </w:rPr>
        <w:t xml:space="preserve">This project implemented a similar architecture with 5 </w:t>
      </w:r>
      <w:r w:rsidR="003E7C38" w:rsidRPr="004D3991">
        <w:rPr>
          <w:sz w:val="24"/>
          <w:szCs w:val="24"/>
        </w:rPr>
        <w:t>contracting (enc</w:t>
      </w:r>
      <w:r w:rsidR="002F06E2" w:rsidRPr="004D3991">
        <w:rPr>
          <w:sz w:val="24"/>
          <w:szCs w:val="24"/>
        </w:rPr>
        <w:t>oding) stages</w:t>
      </w:r>
      <w:r w:rsidR="00BA3D17" w:rsidRPr="004D3991">
        <w:rPr>
          <w:sz w:val="24"/>
          <w:szCs w:val="24"/>
        </w:rPr>
        <w:t xml:space="preserve"> and</w:t>
      </w:r>
      <w:r w:rsidR="002F06E2" w:rsidRPr="004D3991">
        <w:rPr>
          <w:sz w:val="24"/>
          <w:szCs w:val="24"/>
        </w:rPr>
        <w:t xml:space="preserve"> 6 </w:t>
      </w:r>
      <w:r w:rsidR="007E7C31" w:rsidRPr="004D3991">
        <w:rPr>
          <w:sz w:val="24"/>
          <w:szCs w:val="24"/>
        </w:rPr>
        <w:t>expanding</w:t>
      </w:r>
      <w:r w:rsidR="002F06E2" w:rsidRPr="004D3991">
        <w:rPr>
          <w:sz w:val="24"/>
          <w:szCs w:val="24"/>
        </w:rPr>
        <w:t xml:space="preserve"> (decoding stages)</w:t>
      </w:r>
      <w:r w:rsidR="00BA3D17" w:rsidRPr="004D3991">
        <w:rPr>
          <w:sz w:val="24"/>
          <w:szCs w:val="24"/>
        </w:rPr>
        <w:t xml:space="preserve">. The </w:t>
      </w:r>
      <w:r w:rsidR="0072006C" w:rsidRPr="004D3991">
        <w:rPr>
          <w:sz w:val="24"/>
          <w:szCs w:val="24"/>
        </w:rPr>
        <w:t>bottleneck stage</w:t>
      </w:r>
      <w:r w:rsidR="002F06E2" w:rsidRPr="004D3991">
        <w:rPr>
          <w:sz w:val="24"/>
          <w:szCs w:val="24"/>
        </w:rPr>
        <w:t xml:space="preserve"> </w:t>
      </w:r>
      <w:r w:rsidR="00BA3D17" w:rsidRPr="004D3991">
        <w:rPr>
          <w:sz w:val="24"/>
          <w:szCs w:val="24"/>
        </w:rPr>
        <w:t xml:space="preserve">connected the contracting and expanding paths </w:t>
      </w:r>
      <w:r w:rsidR="00281717" w:rsidRPr="004D3991">
        <w:rPr>
          <w:sz w:val="24"/>
          <w:szCs w:val="24"/>
        </w:rPr>
        <w:t>to segment the brain tumor</w:t>
      </w:r>
      <w:r w:rsidR="00BA3D17" w:rsidRPr="004D3991">
        <w:rPr>
          <w:sz w:val="24"/>
          <w:szCs w:val="24"/>
        </w:rPr>
        <w:t xml:space="preserve"> MRI Scanning</w:t>
      </w:r>
      <w:r w:rsidR="00281717" w:rsidRPr="004D3991">
        <w:rPr>
          <w:sz w:val="24"/>
          <w:szCs w:val="24"/>
        </w:rPr>
        <w:t xml:space="preserve"> images</w:t>
      </w:r>
      <w:r w:rsidR="007E7C31" w:rsidRPr="004D3991">
        <w:rPr>
          <w:sz w:val="24"/>
          <w:szCs w:val="24"/>
        </w:rPr>
        <w:t>.</w:t>
      </w:r>
    </w:p>
    <w:p w14:paraId="3A752A33" w14:textId="201F8E68" w:rsidR="00CB2EE3" w:rsidRDefault="00A42B4B" w:rsidP="00CB2EE3">
      <w:pPr>
        <w:pStyle w:val="Heading2"/>
        <w:rPr>
          <w:sz w:val="24"/>
          <w:szCs w:val="24"/>
        </w:rPr>
      </w:pPr>
      <w:bookmarkStart w:id="10" w:name="_Toc65696022"/>
      <w:r w:rsidRPr="004D3991">
        <w:rPr>
          <w:sz w:val="24"/>
          <w:szCs w:val="24"/>
        </w:rPr>
        <w:t>Summary</w:t>
      </w:r>
      <w:bookmarkEnd w:id="10"/>
    </w:p>
    <w:p w14:paraId="265348FE" w14:textId="77777777" w:rsidR="0068090F" w:rsidRPr="0068090F" w:rsidRDefault="0068090F" w:rsidP="0068090F"/>
    <w:p w14:paraId="3DD1EF2C" w14:textId="2CD396DE" w:rsidR="003905C3" w:rsidRDefault="002B5BAD" w:rsidP="001A67EA">
      <w:pPr>
        <w:spacing w:line="480" w:lineRule="auto"/>
        <w:ind w:firstLine="360"/>
        <w:rPr>
          <w:sz w:val="24"/>
          <w:szCs w:val="24"/>
        </w:rPr>
      </w:pPr>
      <w:r w:rsidRPr="004D3991">
        <w:rPr>
          <w:sz w:val="24"/>
          <w:szCs w:val="24"/>
        </w:rPr>
        <w:t>T</w:t>
      </w:r>
      <w:r w:rsidR="00647D63" w:rsidRPr="004D3991">
        <w:rPr>
          <w:sz w:val="24"/>
          <w:szCs w:val="24"/>
        </w:rPr>
        <w:t xml:space="preserve">he most significant contribution of </w:t>
      </w:r>
      <w:proofErr w:type="gramStart"/>
      <w:r w:rsidR="0068090F">
        <w:rPr>
          <w:sz w:val="24"/>
          <w:szCs w:val="24"/>
        </w:rPr>
        <w:t xml:space="preserve">my </w:t>
      </w:r>
      <w:r w:rsidR="00647D63" w:rsidRPr="004D3991">
        <w:rPr>
          <w:sz w:val="24"/>
          <w:szCs w:val="24"/>
        </w:rPr>
        <w:t xml:space="preserve"> project</w:t>
      </w:r>
      <w:proofErr w:type="gramEnd"/>
      <w:r w:rsidR="00647D63" w:rsidRPr="004D3991">
        <w:rPr>
          <w:sz w:val="24"/>
          <w:szCs w:val="24"/>
        </w:rPr>
        <w:t xml:space="preserve"> </w:t>
      </w:r>
      <w:r w:rsidRPr="004D3991">
        <w:rPr>
          <w:sz w:val="24"/>
          <w:szCs w:val="24"/>
        </w:rPr>
        <w:t xml:space="preserve">is </w:t>
      </w:r>
      <w:r w:rsidR="00647D63" w:rsidRPr="004D3991">
        <w:rPr>
          <w:sz w:val="24"/>
          <w:szCs w:val="24"/>
        </w:rPr>
        <w:t>the propos</w:t>
      </w:r>
      <w:r w:rsidRPr="004D3991">
        <w:rPr>
          <w:sz w:val="24"/>
          <w:szCs w:val="24"/>
        </w:rPr>
        <w:t xml:space="preserve">al of </w:t>
      </w:r>
      <w:r w:rsidR="00647D63" w:rsidRPr="004D3991">
        <w:rPr>
          <w:sz w:val="24"/>
          <w:szCs w:val="24"/>
        </w:rPr>
        <w:t xml:space="preserve">the novel </w:t>
      </w:r>
      <w:proofErr w:type="spellStart"/>
      <w:r w:rsidR="00647D63" w:rsidRPr="004D3991">
        <w:rPr>
          <w:sz w:val="24"/>
          <w:szCs w:val="24"/>
        </w:rPr>
        <w:t>ThreshNet</w:t>
      </w:r>
      <w:proofErr w:type="spellEnd"/>
      <w:r w:rsidR="00647D63" w:rsidRPr="004D3991">
        <w:rPr>
          <w:sz w:val="24"/>
          <w:szCs w:val="24"/>
        </w:rPr>
        <w:t xml:space="preserve"> system</w:t>
      </w:r>
      <w:r w:rsidR="0068090F">
        <w:rPr>
          <w:sz w:val="24"/>
          <w:szCs w:val="24"/>
        </w:rPr>
        <w:t xml:space="preserve">, which </w:t>
      </w:r>
      <w:r w:rsidR="00BF67CC" w:rsidRPr="004D3991">
        <w:rPr>
          <w:sz w:val="24"/>
          <w:szCs w:val="24"/>
        </w:rPr>
        <w:t xml:space="preserve">achieves </w:t>
      </w:r>
      <w:r w:rsidR="0068090F">
        <w:rPr>
          <w:sz w:val="24"/>
          <w:szCs w:val="24"/>
        </w:rPr>
        <w:t xml:space="preserve">better </w:t>
      </w:r>
      <w:r w:rsidR="00457D7B" w:rsidRPr="004D3991">
        <w:rPr>
          <w:sz w:val="24"/>
          <w:szCs w:val="24"/>
        </w:rPr>
        <w:t>performance</w:t>
      </w:r>
      <w:r w:rsidR="00867441" w:rsidRPr="004D3991">
        <w:rPr>
          <w:sz w:val="24"/>
          <w:szCs w:val="24"/>
        </w:rPr>
        <w:t xml:space="preserve"> than individual</w:t>
      </w:r>
      <w:r w:rsidR="00647D63" w:rsidRPr="004D3991">
        <w:rPr>
          <w:sz w:val="24"/>
          <w:szCs w:val="24"/>
        </w:rPr>
        <w:t xml:space="preserve"> </w:t>
      </w:r>
      <w:r w:rsidR="00687F2C">
        <w:rPr>
          <w:sz w:val="24"/>
          <w:szCs w:val="24"/>
        </w:rPr>
        <w:t xml:space="preserve">networks. </w:t>
      </w:r>
      <w:r w:rsidR="00647D63" w:rsidRPr="004D3991">
        <w:rPr>
          <w:sz w:val="24"/>
          <w:szCs w:val="24"/>
        </w:rPr>
        <w:t xml:space="preserve">Although ensemble networks have been researched previously, my project aims to bring ingenuity with the threshold parameter. </w:t>
      </w:r>
      <w:r w:rsidR="00456B81">
        <w:rPr>
          <w:sz w:val="24"/>
          <w:szCs w:val="24"/>
        </w:rPr>
        <w:t xml:space="preserve"> </w:t>
      </w:r>
    </w:p>
    <w:p w14:paraId="73782CF9" w14:textId="06E2EDDD" w:rsidR="00B604A9" w:rsidRPr="00FB4B4D" w:rsidRDefault="0068090F" w:rsidP="00FB4B4D">
      <w:pPr>
        <w:spacing w:line="480" w:lineRule="auto"/>
        <w:ind w:firstLine="360"/>
        <w:rPr>
          <w:sz w:val="24"/>
          <w:szCs w:val="24"/>
        </w:rPr>
      </w:pPr>
      <w:r>
        <w:rPr>
          <w:sz w:val="24"/>
          <w:szCs w:val="24"/>
        </w:rPr>
        <w:t xml:space="preserve">I also </w:t>
      </w:r>
      <w:r w:rsidR="003657B7">
        <w:rPr>
          <w:sz w:val="24"/>
          <w:szCs w:val="24"/>
        </w:rPr>
        <w:t xml:space="preserve">built </w:t>
      </w:r>
      <w:r w:rsidR="00A83424">
        <w:rPr>
          <w:sz w:val="24"/>
          <w:szCs w:val="24"/>
        </w:rPr>
        <w:t xml:space="preserve">a </w:t>
      </w:r>
      <w:proofErr w:type="spellStart"/>
      <w:r w:rsidR="00A83424">
        <w:rPr>
          <w:sz w:val="24"/>
          <w:szCs w:val="24"/>
        </w:rPr>
        <w:t>ResUNet</w:t>
      </w:r>
      <w:proofErr w:type="spellEnd"/>
      <w:r>
        <w:rPr>
          <w:sz w:val="24"/>
          <w:szCs w:val="24"/>
        </w:rPr>
        <w:t>-</w:t>
      </w:r>
      <w:r w:rsidR="00A83424">
        <w:rPr>
          <w:sz w:val="24"/>
          <w:szCs w:val="24"/>
        </w:rPr>
        <w:t>based</w:t>
      </w:r>
      <w:r w:rsidR="002B5BAD" w:rsidRPr="004D3991">
        <w:rPr>
          <w:sz w:val="24"/>
          <w:szCs w:val="24"/>
        </w:rPr>
        <w:t xml:space="preserve"> image </w:t>
      </w:r>
      <w:r w:rsidR="00F5184A">
        <w:rPr>
          <w:sz w:val="24"/>
          <w:szCs w:val="24"/>
        </w:rPr>
        <w:t xml:space="preserve">segmentation </w:t>
      </w:r>
      <w:r w:rsidR="003175DE">
        <w:rPr>
          <w:sz w:val="24"/>
          <w:szCs w:val="24"/>
        </w:rPr>
        <w:t>utility</w:t>
      </w:r>
      <w:r w:rsidR="004D6395">
        <w:rPr>
          <w:sz w:val="24"/>
          <w:szCs w:val="24"/>
        </w:rPr>
        <w:t>,</w:t>
      </w:r>
      <w:r w:rsidR="0082156C">
        <w:rPr>
          <w:sz w:val="24"/>
          <w:szCs w:val="24"/>
        </w:rPr>
        <w:t xml:space="preserve"> as</w:t>
      </w:r>
      <w:r w:rsidR="004D6395">
        <w:rPr>
          <w:sz w:val="24"/>
          <w:szCs w:val="24"/>
        </w:rPr>
        <w:t xml:space="preserve"> </w:t>
      </w:r>
      <w:r w:rsidR="001E2B4A">
        <w:rPr>
          <w:sz w:val="24"/>
          <w:szCs w:val="24"/>
        </w:rPr>
        <w:t>demonstrated with</w:t>
      </w:r>
      <w:r w:rsidR="005E691F">
        <w:rPr>
          <w:sz w:val="24"/>
          <w:szCs w:val="24"/>
        </w:rPr>
        <w:t xml:space="preserve"> </w:t>
      </w:r>
      <w:r w:rsidR="0082156C">
        <w:rPr>
          <w:sz w:val="24"/>
          <w:szCs w:val="24"/>
        </w:rPr>
        <w:t xml:space="preserve">the </w:t>
      </w:r>
      <w:r w:rsidR="005E691F">
        <w:rPr>
          <w:sz w:val="24"/>
          <w:szCs w:val="24"/>
        </w:rPr>
        <w:t xml:space="preserve">brain tumor dataset </w:t>
      </w:r>
      <w:r w:rsidR="003B441A">
        <w:rPr>
          <w:sz w:val="24"/>
          <w:szCs w:val="24"/>
        </w:rPr>
        <w:t xml:space="preserve">in </w:t>
      </w:r>
      <w:r w:rsidR="005E691F">
        <w:rPr>
          <w:sz w:val="24"/>
          <w:szCs w:val="24"/>
        </w:rPr>
        <w:t>[1]</w:t>
      </w:r>
      <w:r w:rsidR="0082156C">
        <w:rPr>
          <w:sz w:val="24"/>
          <w:szCs w:val="24"/>
        </w:rPr>
        <w:t>. T</w:t>
      </w:r>
      <w:r w:rsidR="002D2CE0">
        <w:rPr>
          <w:sz w:val="24"/>
          <w:szCs w:val="24"/>
        </w:rPr>
        <w:t>his project</w:t>
      </w:r>
      <w:r w:rsidR="003328A5">
        <w:rPr>
          <w:sz w:val="24"/>
          <w:szCs w:val="24"/>
        </w:rPr>
        <w:t xml:space="preserve"> </w:t>
      </w:r>
      <w:r w:rsidR="00AF209D">
        <w:rPr>
          <w:sz w:val="24"/>
          <w:szCs w:val="24"/>
        </w:rPr>
        <w:t xml:space="preserve">provided a </w:t>
      </w:r>
      <w:r w:rsidR="004D6395">
        <w:rPr>
          <w:sz w:val="24"/>
          <w:szCs w:val="24"/>
        </w:rPr>
        <w:t>complete</w:t>
      </w:r>
      <w:r w:rsidR="00AF209D">
        <w:rPr>
          <w:sz w:val="24"/>
          <w:szCs w:val="24"/>
        </w:rPr>
        <w:t xml:space="preserve"> solution </w:t>
      </w:r>
      <w:r w:rsidR="0009236D">
        <w:rPr>
          <w:sz w:val="24"/>
          <w:szCs w:val="24"/>
        </w:rPr>
        <w:t>of</w:t>
      </w:r>
      <w:r w:rsidR="00AF5528">
        <w:rPr>
          <w:sz w:val="24"/>
          <w:szCs w:val="24"/>
        </w:rPr>
        <w:t xml:space="preserve"> detecting and </w:t>
      </w:r>
      <w:r w:rsidR="0009236D">
        <w:rPr>
          <w:sz w:val="24"/>
          <w:szCs w:val="24"/>
        </w:rPr>
        <w:t>locating (</w:t>
      </w:r>
      <w:r w:rsidR="00AF5528">
        <w:rPr>
          <w:sz w:val="24"/>
          <w:szCs w:val="24"/>
        </w:rPr>
        <w:t>highlighting</w:t>
      </w:r>
      <w:r w:rsidR="0009236D">
        <w:rPr>
          <w:sz w:val="24"/>
          <w:szCs w:val="24"/>
        </w:rPr>
        <w:t>)</w:t>
      </w:r>
      <w:r w:rsidR="00AF5528">
        <w:rPr>
          <w:sz w:val="24"/>
          <w:szCs w:val="24"/>
        </w:rPr>
        <w:t xml:space="preserve"> the tu</w:t>
      </w:r>
      <w:r w:rsidR="0009236D">
        <w:rPr>
          <w:sz w:val="24"/>
          <w:szCs w:val="24"/>
        </w:rPr>
        <w:t xml:space="preserve">mor </w:t>
      </w:r>
      <w:r w:rsidR="004D6395">
        <w:rPr>
          <w:sz w:val="24"/>
          <w:szCs w:val="24"/>
        </w:rPr>
        <w:t>binary</w:t>
      </w:r>
      <w:r w:rsidR="0009236D">
        <w:rPr>
          <w:sz w:val="24"/>
          <w:szCs w:val="24"/>
        </w:rPr>
        <w:t xml:space="preserve"> tumor in </w:t>
      </w:r>
      <w:r w:rsidR="0063397E">
        <w:rPr>
          <w:sz w:val="24"/>
          <w:szCs w:val="24"/>
        </w:rPr>
        <w:t xml:space="preserve">MRI </w:t>
      </w:r>
      <w:r w:rsidR="004D6395">
        <w:rPr>
          <w:sz w:val="24"/>
          <w:szCs w:val="24"/>
        </w:rPr>
        <w:t>image</w:t>
      </w:r>
      <w:r w:rsidR="0063397E">
        <w:rPr>
          <w:sz w:val="24"/>
          <w:szCs w:val="24"/>
        </w:rPr>
        <w:t>s.</w:t>
      </w:r>
      <w:r w:rsidR="002B5BAD" w:rsidRPr="004D3991">
        <w:rPr>
          <w:sz w:val="24"/>
          <w:szCs w:val="24"/>
        </w:rPr>
        <w:t xml:space="preserve"> </w:t>
      </w:r>
    </w:p>
    <w:p w14:paraId="137274E6" w14:textId="4ACBFACC" w:rsidR="00A22BAF" w:rsidRDefault="00A22BAF" w:rsidP="00210F84"/>
    <w:p w14:paraId="4AA6CEFC" w14:textId="4ED9EA0B" w:rsidR="005F48AC" w:rsidRPr="005F48AC" w:rsidRDefault="00B604A9" w:rsidP="005F48AC">
      <w:pPr>
        <w:pStyle w:val="Heading1"/>
      </w:pPr>
      <w:bookmarkStart w:id="11" w:name="_Toc65696023"/>
      <w:r>
        <w:t>Statement of Problem</w:t>
      </w:r>
      <w:bookmarkEnd w:id="11"/>
    </w:p>
    <w:p w14:paraId="6DBD8E91" w14:textId="38F84C69" w:rsidR="00EB7B38" w:rsidRPr="005F48AC" w:rsidRDefault="008E52CA" w:rsidP="005F48AC">
      <w:pPr>
        <w:ind w:firstLine="720"/>
        <w:rPr>
          <w:sz w:val="24"/>
          <w:szCs w:val="24"/>
        </w:rPr>
      </w:pPr>
      <w:r w:rsidRPr="005F48AC">
        <w:rPr>
          <w:sz w:val="24"/>
          <w:szCs w:val="24"/>
        </w:rPr>
        <w:t>Sensitivity and specificity are important metrics to consider in medical diagnosis</w:t>
      </w:r>
      <w:r w:rsidR="00FB4B4D">
        <w:rPr>
          <w:sz w:val="24"/>
          <w:szCs w:val="24"/>
        </w:rPr>
        <w:t>. O</w:t>
      </w:r>
      <w:r w:rsidR="00041983" w:rsidRPr="005F48AC">
        <w:rPr>
          <w:sz w:val="24"/>
          <w:szCs w:val="24"/>
        </w:rPr>
        <w:t xml:space="preserve">ne often takes priority depending on different conditions </w:t>
      </w:r>
      <w:r w:rsidR="007F0581" w:rsidRPr="005F48AC">
        <w:rPr>
          <w:sz w:val="24"/>
          <w:szCs w:val="24"/>
        </w:rPr>
        <w:t>that may be diagnosed. For example, in diagnoses for more serious illnesses</w:t>
      </w:r>
      <w:r w:rsidR="00673D66" w:rsidRPr="005F48AC">
        <w:rPr>
          <w:sz w:val="24"/>
          <w:szCs w:val="24"/>
        </w:rPr>
        <w:t xml:space="preserve">, a false negative could mean </w:t>
      </w:r>
      <w:r w:rsidR="0094694C" w:rsidRPr="005F48AC">
        <w:rPr>
          <w:sz w:val="24"/>
          <w:szCs w:val="24"/>
        </w:rPr>
        <w:t xml:space="preserve">delayed </w:t>
      </w:r>
      <w:r w:rsidR="00B6190C" w:rsidRPr="005F48AC">
        <w:rPr>
          <w:sz w:val="24"/>
          <w:szCs w:val="24"/>
        </w:rPr>
        <w:t>treatment</w:t>
      </w:r>
      <w:r w:rsidR="00FB4B4D">
        <w:rPr>
          <w:sz w:val="24"/>
          <w:szCs w:val="24"/>
        </w:rPr>
        <w:t xml:space="preserve"> and may be fatal in some cases. Thus, f</w:t>
      </w:r>
      <w:r w:rsidR="00B6190C" w:rsidRPr="005F48AC">
        <w:rPr>
          <w:sz w:val="24"/>
          <w:szCs w:val="24"/>
        </w:rPr>
        <w:t xml:space="preserve">or </w:t>
      </w:r>
      <w:r w:rsidR="00FB4B4D">
        <w:rPr>
          <w:sz w:val="24"/>
          <w:szCs w:val="24"/>
        </w:rPr>
        <w:t xml:space="preserve">scenarios </w:t>
      </w:r>
      <w:r w:rsidR="00B6190C" w:rsidRPr="005F48AC">
        <w:rPr>
          <w:sz w:val="24"/>
          <w:szCs w:val="24"/>
        </w:rPr>
        <w:t xml:space="preserve">like these, sensitivity is prioritized. </w:t>
      </w:r>
      <w:r w:rsidR="005F48AC" w:rsidRPr="005F48AC">
        <w:rPr>
          <w:sz w:val="24"/>
          <w:szCs w:val="24"/>
        </w:rPr>
        <w:t>My project aims to create a tunable parameter s</w:t>
      </w:r>
      <w:r w:rsidR="00FB4B4D">
        <w:rPr>
          <w:sz w:val="24"/>
          <w:szCs w:val="24"/>
        </w:rPr>
        <w:t>uch</w:t>
      </w:r>
      <w:r w:rsidR="005F48AC" w:rsidRPr="005F48AC">
        <w:rPr>
          <w:sz w:val="24"/>
          <w:szCs w:val="24"/>
        </w:rPr>
        <w:t xml:space="preserve"> that medical professionals will be able to express the balance needed between sensitivity and specificity for a certain diagnosis. </w:t>
      </w:r>
      <w:r w:rsidR="00D05FBA">
        <w:rPr>
          <w:sz w:val="24"/>
          <w:szCs w:val="24"/>
        </w:rPr>
        <w:t xml:space="preserve">For </w:t>
      </w:r>
      <w:r w:rsidR="00B43D9D">
        <w:rPr>
          <w:sz w:val="24"/>
          <w:szCs w:val="24"/>
        </w:rPr>
        <w:t xml:space="preserve">conditions where sensitivity takes priority, </w:t>
      </w:r>
      <w:proofErr w:type="spellStart"/>
      <w:r w:rsidR="00B43D9D">
        <w:rPr>
          <w:sz w:val="24"/>
          <w:szCs w:val="24"/>
        </w:rPr>
        <w:t>ThreshNet</w:t>
      </w:r>
      <w:proofErr w:type="spellEnd"/>
      <w:r w:rsidR="00B43D9D">
        <w:rPr>
          <w:sz w:val="24"/>
          <w:szCs w:val="24"/>
        </w:rPr>
        <w:t xml:space="preserve"> can be tuned to a lower setting value. For </w:t>
      </w:r>
      <w:r w:rsidR="00D05FBA">
        <w:rPr>
          <w:sz w:val="24"/>
          <w:szCs w:val="24"/>
        </w:rPr>
        <w:t xml:space="preserve">conditions where specificity takes priority, </w:t>
      </w:r>
      <w:proofErr w:type="spellStart"/>
      <w:r w:rsidR="00B43D9D">
        <w:rPr>
          <w:sz w:val="24"/>
          <w:szCs w:val="24"/>
        </w:rPr>
        <w:t>ThreshNet</w:t>
      </w:r>
      <w:proofErr w:type="spellEnd"/>
      <w:r w:rsidR="00B43D9D">
        <w:rPr>
          <w:sz w:val="24"/>
          <w:szCs w:val="24"/>
        </w:rPr>
        <w:t xml:space="preserve"> can be tuned to a higher setting value.</w:t>
      </w:r>
    </w:p>
    <w:p w14:paraId="502168E4" w14:textId="77777777" w:rsidR="00A22BAF" w:rsidRDefault="00A22BAF" w:rsidP="00EB7B38"/>
    <w:p w14:paraId="3B9AC693" w14:textId="6B23DA00" w:rsidR="00A22BAF" w:rsidRPr="00EB7B38" w:rsidRDefault="00A22BAF" w:rsidP="00EB7B38"/>
    <w:p w14:paraId="1BA7378A" w14:textId="292F8488" w:rsidR="00576209" w:rsidRDefault="00576209" w:rsidP="00F25B37">
      <w:pPr>
        <w:pStyle w:val="Heading1"/>
      </w:pPr>
      <w:bookmarkStart w:id="12" w:name="_Toc65696024"/>
      <w:r>
        <w:t>Hypothesis</w:t>
      </w:r>
      <w:bookmarkEnd w:id="12"/>
    </w:p>
    <w:p w14:paraId="2AF259FB" w14:textId="4E4409DC" w:rsidR="00C21DCC" w:rsidRPr="00C21DCC" w:rsidRDefault="00C21DCC" w:rsidP="00C21DCC">
      <w:pPr>
        <w:ind w:firstLine="720"/>
        <w:rPr>
          <w:sz w:val="24"/>
          <w:szCs w:val="24"/>
        </w:rPr>
      </w:pPr>
      <w:r>
        <w:rPr>
          <w:sz w:val="24"/>
          <w:szCs w:val="24"/>
        </w:rPr>
        <w:t xml:space="preserve">It is hypothesized that: </w:t>
      </w:r>
    </w:p>
    <w:p w14:paraId="26805B40" w14:textId="7B953CB9" w:rsidR="00A71BA8" w:rsidRPr="00A71BA8" w:rsidRDefault="00A71BA8" w:rsidP="004F4624">
      <w:pPr>
        <w:pStyle w:val="ListParagraph"/>
        <w:numPr>
          <w:ilvl w:val="0"/>
          <w:numId w:val="6"/>
        </w:numPr>
        <w:rPr>
          <w:sz w:val="24"/>
          <w:szCs w:val="24"/>
        </w:rPr>
      </w:pPr>
      <w:r w:rsidRPr="00A71BA8">
        <w:rPr>
          <w:sz w:val="24"/>
          <w:szCs w:val="24"/>
        </w:rPr>
        <w:t xml:space="preserve">Different neural networks </w:t>
      </w:r>
      <w:r w:rsidR="00C21DCC">
        <w:rPr>
          <w:sz w:val="24"/>
          <w:szCs w:val="24"/>
        </w:rPr>
        <w:t>will</w:t>
      </w:r>
      <w:r w:rsidRPr="00A71BA8">
        <w:rPr>
          <w:sz w:val="24"/>
          <w:szCs w:val="24"/>
        </w:rPr>
        <w:t xml:space="preserve"> produce different results on the same </w:t>
      </w:r>
      <w:proofErr w:type="gramStart"/>
      <w:r w:rsidRPr="00A71BA8">
        <w:rPr>
          <w:sz w:val="24"/>
          <w:szCs w:val="24"/>
        </w:rPr>
        <w:t>image</w:t>
      </w:r>
      <w:proofErr w:type="gramEnd"/>
    </w:p>
    <w:p w14:paraId="25397EE4" w14:textId="547EA716" w:rsidR="00A71BA8" w:rsidRPr="00A71BA8" w:rsidRDefault="00A71BA8" w:rsidP="004F4624">
      <w:pPr>
        <w:pStyle w:val="ListParagraph"/>
        <w:numPr>
          <w:ilvl w:val="0"/>
          <w:numId w:val="6"/>
        </w:numPr>
        <w:rPr>
          <w:sz w:val="24"/>
          <w:szCs w:val="24"/>
        </w:rPr>
      </w:pPr>
      <w:r w:rsidRPr="00A71BA8">
        <w:rPr>
          <w:sz w:val="24"/>
          <w:szCs w:val="24"/>
        </w:rPr>
        <w:t xml:space="preserve">A lower performance network will make more mistakes, but </w:t>
      </w:r>
      <w:r w:rsidR="00AC56E0">
        <w:rPr>
          <w:sz w:val="24"/>
          <w:szCs w:val="24"/>
        </w:rPr>
        <w:t xml:space="preserve">its </w:t>
      </w:r>
      <w:r w:rsidR="002D4723">
        <w:rPr>
          <w:sz w:val="24"/>
          <w:szCs w:val="24"/>
        </w:rPr>
        <w:t xml:space="preserve">mistakes will </w:t>
      </w:r>
      <w:r w:rsidR="00AC56E0">
        <w:rPr>
          <w:sz w:val="24"/>
          <w:szCs w:val="24"/>
        </w:rPr>
        <w:t xml:space="preserve">be different from errors made by other well performing networks. </w:t>
      </w:r>
      <w:r w:rsidRPr="00A71BA8">
        <w:rPr>
          <w:sz w:val="24"/>
          <w:szCs w:val="24"/>
        </w:rPr>
        <w:t xml:space="preserve">Therefore, </w:t>
      </w:r>
      <w:r w:rsidR="00AC56E0">
        <w:rPr>
          <w:sz w:val="24"/>
          <w:szCs w:val="24"/>
        </w:rPr>
        <w:t xml:space="preserve">I hypothesize </w:t>
      </w:r>
      <w:r w:rsidRPr="00A71BA8">
        <w:rPr>
          <w:sz w:val="24"/>
          <w:szCs w:val="24"/>
        </w:rPr>
        <w:t>performance of the best performing network can be further improved by including lower performance networks in the ensemble as a “system” to jointly make decisions</w:t>
      </w:r>
      <w:r w:rsidR="002619EA">
        <w:rPr>
          <w:sz w:val="24"/>
          <w:szCs w:val="24"/>
        </w:rPr>
        <w:t>.</w:t>
      </w:r>
    </w:p>
    <w:p w14:paraId="1F3831C8" w14:textId="77777777" w:rsidR="00D05E8B" w:rsidRDefault="00D05E8B" w:rsidP="00D05E8B">
      <w:pPr>
        <w:ind w:left="360"/>
        <w:rPr>
          <w:sz w:val="24"/>
          <w:szCs w:val="24"/>
        </w:rPr>
      </w:pPr>
    </w:p>
    <w:p w14:paraId="174804D9" w14:textId="40EEBAEB" w:rsidR="00A22BAF" w:rsidRDefault="00A22BAF" w:rsidP="00D05E8B">
      <w:pPr>
        <w:ind w:left="360"/>
        <w:rPr>
          <w:sz w:val="24"/>
          <w:szCs w:val="24"/>
        </w:rPr>
      </w:pPr>
    </w:p>
    <w:p w14:paraId="2185AB28" w14:textId="77777777" w:rsidR="00A22BAF" w:rsidRDefault="00A22BAF" w:rsidP="00D05E8B">
      <w:pPr>
        <w:ind w:left="360"/>
        <w:rPr>
          <w:sz w:val="24"/>
          <w:szCs w:val="24"/>
        </w:rPr>
      </w:pPr>
    </w:p>
    <w:p w14:paraId="3D1E95C3" w14:textId="6805C975" w:rsidR="00576209" w:rsidRDefault="00576209" w:rsidP="00F25B37">
      <w:pPr>
        <w:pStyle w:val="Heading1"/>
      </w:pPr>
      <w:bookmarkStart w:id="13" w:name="_Toc65696025"/>
      <w:r>
        <w:t>Materials</w:t>
      </w:r>
      <w:bookmarkEnd w:id="13"/>
    </w:p>
    <w:p w14:paraId="46ECA548" w14:textId="77777777" w:rsidR="00BD0416" w:rsidRPr="00B43D9D" w:rsidRDefault="00BD0416" w:rsidP="004F4624">
      <w:pPr>
        <w:pStyle w:val="ListParagraph"/>
        <w:numPr>
          <w:ilvl w:val="0"/>
          <w:numId w:val="4"/>
        </w:numPr>
        <w:rPr>
          <w:sz w:val="24"/>
          <w:szCs w:val="24"/>
        </w:rPr>
      </w:pPr>
      <w:r w:rsidRPr="00B43D9D">
        <w:rPr>
          <w:sz w:val="24"/>
          <w:szCs w:val="24"/>
        </w:rPr>
        <w:t>Computer</w:t>
      </w:r>
    </w:p>
    <w:p w14:paraId="6269DC13" w14:textId="1806087D" w:rsidR="00BD0416" w:rsidRPr="00B43D9D" w:rsidRDefault="00BD0416" w:rsidP="004F4624">
      <w:pPr>
        <w:pStyle w:val="ListParagraph"/>
        <w:numPr>
          <w:ilvl w:val="0"/>
          <w:numId w:val="4"/>
        </w:numPr>
        <w:rPr>
          <w:sz w:val="24"/>
          <w:szCs w:val="24"/>
        </w:rPr>
      </w:pPr>
      <w:r w:rsidRPr="00B43D9D">
        <w:rPr>
          <w:sz w:val="24"/>
          <w:szCs w:val="24"/>
        </w:rPr>
        <w:t>TensorFlow</w:t>
      </w:r>
      <w:r w:rsidR="00901A66">
        <w:rPr>
          <w:sz w:val="24"/>
          <w:szCs w:val="24"/>
        </w:rPr>
        <w:t xml:space="preserve"> 2.3.1</w:t>
      </w:r>
      <w:r w:rsidRPr="00B43D9D">
        <w:rPr>
          <w:sz w:val="24"/>
          <w:szCs w:val="24"/>
        </w:rPr>
        <w:t xml:space="preserve"> Framework</w:t>
      </w:r>
    </w:p>
    <w:p w14:paraId="65EEA3A4" w14:textId="7AED2544" w:rsidR="009376AC" w:rsidRDefault="00BD0416" w:rsidP="004F4624">
      <w:pPr>
        <w:pStyle w:val="ListParagraph"/>
        <w:numPr>
          <w:ilvl w:val="0"/>
          <w:numId w:val="4"/>
        </w:numPr>
        <w:rPr>
          <w:sz w:val="24"/>
          <w:szCs w:val="24"/>
        </w:rPr>
      </w:pPr>
      <w:proofErr w:type="spellStart"/>
      <w:r w:rsidRPr="00B43D9D">
        <w:rPr>
          <w:sz w:val="24"/>
          <w:szCs w:val="24"/>
        </w:rPr>
        <w:t>Keras</w:t>
      </w:r>
      <w:proofErr w:type="spellEnd"/>
      <w:r w:rsidRPr="00B43D9D">
        <w:rPr>
          <w:sz w:val="24"/>
          <w:szCs w:val="24"/>
        </w:rPr>
        <w:t xml:space="preserve"> API</w:t>
      </w:r>
    </w:p>
    <w:p w14:paraId="76BB8E32" w14:textId="52B6FEFA" w:rsidR="003A283B" w:rsidRPr="00B43D9D" w:rsidRDefault="003A283B" w:rsidP="004F4624">
      <w:pPr>
        <w:pStyle w:val="ListParagraph"/>
        <w:numPr>
          <w:ilvl w:val="0"/>
          <w:numId w:val="4"/>
        </w:numPr>
        <w:rPr>
          <w:sz w:val="24"/>
          <w:szCs w:val="24"/>
        </w:rPr>
      </w:pPr>
      <w:r>
        <w:rPr>
          <w:sz w:val="24"/>
          <w:szCs w:val="24"/>
        </w:rPr>
        <w:t xml:space="preserve">Kaggle Notebook for Computation </w:t>
      </w:r>
    </w:p>
    <w:p w14:paraId="7E76B294" w14:textId="3CFDE743" w:rsidR="00BD0416" w:rsidRPr="00BD0416" w:rsidRDefault="00D843C9" w:rsidP="00BD0416">
      <w:pPr>
        <w:rPr>
          <w:sz w:val="28"/>
          <w:szCs w:val="28"/>
        </w:rPr>
      </w:pPr>
      <w:r w:rsidRPr="00B43D9D">
        <w:rPr>
          <w:sz w:val="24"/>
          <w:szCs w:val="24"/>
        </w:rPr>
        <w:br w:type="page"/>
      </w:r>
    </w:p>
    <w:p w14:paraId="5B864649" w14:textId="1AD7ECB1" w:rsidR="009376AC" w:rsidRDefault="009C61EE" w:rsidP="001D6D7F">
      <w:pPr>
        <w:pStyle w:val="Heading1"/>
      </w:pPr>
      <w:bookmarkStart w:id="14" w:name="_Toc65696026"/>
      <w:r>
        <w:lastRenderedPageBreak/>
        <w:t>Procedure</w:t>
      </w:r>
      <w:bookmarkEnd w:id="14"/>
    </w:p>
    <w:p w14:paraId="68D54B7A" w14:textId="48993A3A" w:rsidR="00FB4B4D" w:rsidRDefault="008E0B80" w:rsidP="002370D8">
      <w:pPr>
        <w:pStyle w:val="Heading2"/>
      </w:pPr>
      <w:r w:rsidRPr="008E0B80">
        <w:t xml:space="preserve"> </w:t>
      </w:r>
      <w:r w:rsidR="00FB4B4D">
        <w:t xml:space="preserve">Illustration </w:t>
      </w:r>
    </w:p>
    <w:p w14:paraId="395B908C" w14:textId="77777777" w:rsidR="00FB4B4D" w:rsidRPr="00FB4B4D" w:rsidRDefault="00FB4B4D" w:rsidP="00FB4B4D"/>
    <w:p w14:paraId="6226659D" w14:textId="3A28D596" w:rsidR="00FB4B4D" w:rsidRPr="00FB4B4D" w:rsidRDefault="00FB4B4D" w:rsidP="00FB4B4D">
      <w:r w:rsidRPr="009E05CC">
        <w:drawing>
          <wp:inline distT="0" distB="0" distL="0" distR="0" wp14:anchorId="27A2DD40" wp14:editId="60B0724E">
            <wp:extent cx="5943600" cy="4015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9510"/>
                    <a:stretch/>
                  </pic:blipFill>
                  <pic:spPr bwMode="auto">
                    <a:xfrm>
                      <a:off x="0" y="0"/>
                      <a:ext cx="5943600" cy="4015105"/>
                    </a:xfrm>
                    <a:prstGeom prst="rect">
                      <a:avLst/>
                    </a:prstGeom>
                    <a:ln>
                      <a:noFill/>
                    </a:ln>
                    <a:extLst>
                      <a:ext uri="{53640926-AAD7-44D8-BBD7-CCE9431645EC}">
                        <a14:shadowObscured xmlns:a14="http://schemas.microsoft.com/office/drawing/2010/main"/>
                      </a:ext>
                    </a:extLst>
                  </pic:spPr>
                </pic:pic>
              </a:graphicData>
            </a:graphic>
          </wp:inline>
        </w:drawing>
      </w:r>
    </w:p>
    <w:p w14:paraId="6E588988" w14:textId="36B0E755" w:rsidR="00FB4B4D" w:rsidRDefault="00FB4B4D" w:rsidP="00B31D96">
      <w:pPr>
        <w:pStyle w:val="Heading2"/>
      </w:pPr>
      <w:r>
        <w:t>Steps</w:t>
      </w:r>
    </w:p>
    <w:p w14:paraId="09F94683" w14:textId="77777777" w:rsidR="00015D50" w:rsidRPr="00FB4B4D" w:rsidRDefault="00015D50" w:rsidP="00015D50"/>
    <w:p w14:paraId="3B12D247" w14:textId="77777777" w:rsidR="00015D50" w:rsidRPr="00B43D9D" w:rsidRDefault="00015D50" w:rsidP="00015D50">
      <w:pPr>
        <w:rPr>
          <w:sz w:val="24"/>
          <w:szCs w:val="24"/>
        </w:rPr>
      </w:pPr>
      <w:r w:rsidRPr="00E924BE">
        <w:rPr>
          <w:color w:val="70AD47" w:themeColor="accent6"/>
          <w:sz w:val="24"/>
          <w:szCs w:val="24"/>
        </w:rPr>
        <w:t xml:space="preserve">Step 1. </w:t>
      </w:r>
      <w:r w:rsidRPr="00B43D9D">
        <w:rPr>
          <w:sz w:val="24"/>
          <w:szCs w:val="24"/>
        </w:rPr>
        <w:tab/>
        <w:t>Import Data and Data Preprocessing</w:t>
      </w:r>
    </w:p>
    <w:p w14:paraId="5C19BA98" w14:textId="77777777" w:rsidR="00015D50" w:rsidRDefault="00015D50" w:rsidP="00015D50">
      <w:pPr>
        <w:pStyle w:val="ListParagraph"/>
        <w:numPr>
          <w:ilvl w:val="0"/>
          <w:numId w:val="17"/>
        </w:numPr>
        <w:rPr>
          <w:sz w:val="24"/>
          <w:szCs w:val="24"/>
        </w:rPr>
      </w:pPr>
      <w:r w:rsidRPr="007814ED">
        <w:rPr>
          <w:sz w:val="24"/>
          <w:szCs w:val="24"/>
        </w:rPr>
        <w:t>3929 labelled images, 85% / 15% training / testing split</w:t>
      </w:r>
    </w:p>
    <w:p w14:paraId="62183A06" w14:textId="77777777" w:rsidR="00015D50" w:rsidRPr="007814ED" w:rsidRDefault="00015D50" w:rsidP="00015D50">
      <w:pPr>
        <w:pStyle w:val="ListParagraph"/>
        <w:numPr>
          <w:ilvl w:val="0"/>
          <w:numId w:val="17"/>
        </w:numPr>
        <w:rPr>
          <w:sz w:val="24"/>
          <w:szCs w:val="24"/>
        </w:rPr>
      </w:pPr>
      <w:r w:rsidRPr="007814ED">
        <w:rPr>
          <w:sz w:val="24"/>
          <w:szCs w:val="24"/>
        </w:rPr>
        <w:t>Data augmentation</w:t>
      </w:r>
    </w:p>
    <w:p w14:paraId="5676EC18" w14:textId="77777777" w:rsidR="00015D50" w:rsidRPr="00015D50" w:rsidRDefault="00015D50" w:rsidP="00015D50">
      <w:pPr>
        <w:rPr>
          <w:sz w:val="24"/>
          <w:szCs w:val="24"/>
          <w:highlight w:val="yellow"/>
        </w:rPr>
      </w:pPr>
      <w:r w:rsidRPr="00880F9D">
        <w:rPr>
          <w:color w:val="70AD47" w:themeColor="accent6"/>
          <w:sz w:val="24"/>
          <w:szCs w:val="24"/>
        </w:rPr>
        <w:t xml:space="preserve">Step 2. </w:t>
      </w:r>
      <w:r w:rsidRPr="00880F9D">
        <w:rPr>
          <w:sz w:val="24"/>
          <w:szCs w:val="24"/>
        </w:rPr>
        <w:tab/>
      </w:r>
      <w:bookmarkStart w:id="15" w:name="_Hlk66552516"/>
      <w:r w:rsidRPr="00015D50">
        <w:rPr>
          <w:sz w:val="24"/>
          <w:szCs w:val="24"/>
          <w:highlight w:val="yellow"/>
        </w:rPr>
        <w:t xml:space="preserve">Develop Individual Neural Networks </w:t>
      </w:r>
    </w:p>
    <w:p w14:paraId="2B4C2E7C" w14:textId="77777777" w:rsidR="00015D50" w:rsidRPr="00015D50" w:rsidRDefault="00015D50" w:rsidP="00015D50">
      <w:pPr>
        <w:pStyle w:val="ListParagraph"/>
        <w:numPr>
          <w:ilvl w:val="0"/>
          <w:numId w:val="18"/>
        </w:numPr>
        <w:rPr>
          <w:sz w:val="24"/>
          <w:szCs w:val="24"/>
          <w:highlight w:val="yellow"/>
        </w:rPr>
      </w:pPr>
      <w:r w:rsidRPr="00015D50">
        <w:rPr>
          <w:sz w:val="24"/>
          <w:szCs w:val="24"/>
          <w:highlight w:val="yellow"/>
        </w:rPr>
        <w:t>Built and tuned variety of individual neural networks</w:t>
      </w:r>
    </w:p>
    <w:p w14:paraId="24A015C1" w14:textId="77777777" w:rsidR="00015D50" w:rsidRPr="00015D50" w:rsidRDefault="00015D50" w:rsidP="00015D50">
      <w:pPr>
        <w:pStyle w:val="ListParagraph"/>
        <w:numPr>
          <w:ilvl w:val="0"/>
          <w:numId w:val="18"/>
        </w:numPr>
        <w:rPr>
          <w:sz w:val="24"/>
          <w:szCs w:val="24"/>
          <w:highlight w:val="yellow"/>
        </w:rPr>
      </w:pPr>
      <w:r w:rsidRPr="00015D50">
        <w:rPr>
          <w:sz w:val="24"/>
          <w:szCs w:val="24"/>
          <w:highlight w:val="yellow"/>
        </w:rPr>
        <w:t xml:space="preserve">Use transfer learning techniques on variety of well-known networks with different dense layer architectures and different network configurations/parameters. </w:t>
      </w:r>
    </w:p>
    <w:p w14:paraId="2C6F4443" w14:textId="77777777" w:rsidR="00015D50" w:rsidRPr="00015D50" w:rsidRDefault="00015D50" w:rsidP="00015D50">
      <w:pPr>
        <w:pStyle w:val="ListParagraph"/>
        <w:rPr>
          <w:sz w:val="24"/>
          <w:szCs w:val="24"/>
          <w:highlight w:val="yellow"/>
        </w:rPr>
      </w:pPr>
    </w:p>
    <w:p w14:paraId="439A8C31"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 xml:space="preserve">Different neural network base structures </w:t>
      </w:r>
      <w:proofErr w:type="gramStart"/>
      <w:r w:rsidRPr="00015D50">
        <w:rPr>
          <w:sz w:val="24"/>
          <w:szCs w:val="24"/>
          <w:highlight w:val="yellow"/>
        </w:rPr>
        <w:t>tried  in</w:t>
      </w:r>
      <w:proofErr w:type="gramEnd"/>
      <w:r w:rsidRPr="00015D50">
        <w:rPr>
          <w:sz w:val="24"/>
          <w:szCs w:val="24"/>
          <w:highlight w:val="yellow"/>
        </w:rPr>
        <w:t xml:space="preserve"> the project include: </w:t>
      </w:r>
      <w:r w:rsidRPr="00015D50">
        <w:rPr>
          <w:sz w:val="24"/>
          <w:szCs w:val="24"/>
          <w:highlight w:val="yellow"/>
        </w:rPr>
        <w:tab/>
      </w:r>
    </w:p>
    <w:p w14:paraId="1B010314"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 xml:space="preserve">SVC </w:t>
      </w:r>
    </w:p>
    <w:p w14:paraId="10DFD07D"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Logistic Regression.</w:t>
      </w:r>
    </w:p>
    <w:p w14:paraId="754E040E"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lastRenderedPageBreak/>
        <w:t>ResNet50</w:t>
      </w:r>
    </w:p>
    <w:p w14:paraId="4CFE7336"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ResNet101</w:t>
      </w:r>
    </w:p>
    <w:p w14:paraId="5896CEA2"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ResNet152</w:t>
      </w:r>
    </w:p>
    <w:p w14:paraId="2C820BE6" w14:textId="77777777" w:rsidR="00015D50" w:rsidRPr="00015D50" w:rsidRDefault="00015D50" w:rsidP="00015D50">
      <w:pPr>
        <w:pStyle w:val="ListParagraph"/>
        <w:numPr>
          <w:ilvl w:val="1"/>
          <w:numId w:val="1"/>
        </w:numPr>
        <w:rPr>
          <w:sz w:val="24"/>
          <w:szCs w:val="24"/>
          <w:highlight w:val="yellow"/>
        </w:rPr>
      </w:pPr>
      <w:proofErr w:type="spellStart"/>
      <w:r w:rsidRPr="00015D50">
        <w:rPr>
          <w:sz w:val="24"/>
          <w:szCs w:val="24"/>
          <w:highlight w:val="yellow"/>
        </w:rPr>
        <w:t>MobileNet</w:t>
      </w:r>
      <w:proofErr w:type="spellEnd"/>
    </w:p>
    <w:p w14:paraId="140F3160"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MobileNetV2</w:t>
      </w:r>
    </w:p>
    <w:p w14:paraId="25E5F9E8"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VGG16</w:t>
      </w:r>
    </w:p>
    <w:p w14:paraId="02B0FE72" w14:textId="77777777" w:rsidR="00015D50" w:rsidRPr="00015D50" w:rsidRDefault="00015D50" w:rsidP="00015D50">
      <w:pPr>
        <w:pStyle w:val="ListParagraph"/>
        <w:numPr>
          <w:ilvl w:val="1"/>
          <w:numId w:val="1"/>
        </w:numPr>
        <w:rPr>
          <w:sz w:val="24"/>
          <w:szCs w:val="24"/>
          <w:highlight w:val="yellow"/>
        </w:rPr>
      </w:pPr>
      <w:r w:rsidRPr="00015D50">
        <w:rPr>
          <w:sz w:val="24"/>
          <w:szCs w:val="24"/>
          <w:highlight w:val="yellow"/>
        </w:rPr>
        <w:t>VGG19</w:t>
      </w:r>
    </w:p>
    <w:p w14:paraId="5B1E01A0" w14:textId="77777777" w:rsidR="00015D50" w:rsidRPr="00015D50" w:rsidRDefault="00015D50" w:rsidP="00015D50">
      <w:pPr>
        <w:pStyle w:val="Heading3"/>
        <w:rPr>
          <w:highlight w:val="yellow"/>
        </w:rPr>
      </w:pPr>
    </w:p>
    <w:p w14:paraId="29314965" w14:textId="77777777" w:rsidR="00015D50" w:rsidRPr="00015D50" w:rsidRDefault="00015D50" w:rsidP="00015D50">
      <w:pPr>
        <w:rPr>
          <w:highlight w:val="yellow"/>
        </w:rPr>
      </w:pPr>
      <w:r w:rsidRPr="00015D50">
        <w:rPr>
          <w:highlight w:val="yellow"/>
        </w:rPr>
        <w:t xml:space="preserve">Different networks have different </w:t>
      </w:r>
      <w:proofErr w:type="gramStart"/>
      <w:r w:rsidRPr="00015D50">
        <w:rPr>
          <w:highlight w:val="yellow"/>
        </w:rPr>
        <w:t>parameters</w:t>
      </w:r>
      <w:proofErr w:type="gramEnd"/>
    </w:p>
    <w:p w14:paraId="62D9723E" w14:textId="77777777" w:rsidR="00015D50" w:rsidRPr="00015D50" w:rsidRDefault="00015D50" w:rsidP="00015D50">
      <w:pPr>
        <w:pStyle w:val="ListParagraph"/>
        <w:ind w:left="1440"/>
        <w:rPr>
          <w:sz w:val="24"/>
          <w:szCs w:val="24"/>
          <w:highlight w:val="yellow"/>
        </w:rPr>
      </w:pPr>
    </w:p>
    <w:p w14:paraId="4B00AA76"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 xml:space="preserve">Structure of added dense </w:t>
      </w:r>
      <w:proofErr w:type="gramStart"/>
      <w:r w:rsidRPr="00015D50">
        <w:rPr>
          <w:sz w:val="24"/>
          <w:szCs w:val="24"/>
          <w:highlight w:val="yellow"/>
        </w:rPr>
        <w:t>layers</w:t>
      </w:r>
      <w:proofErr w:type="gramEnd"/>
    </w:p>
    <w:p w14:paraId="739846F5" w14:textId="77777777" w:rsidR="00015D50" w:rsidRPr="00015D50" w:rsidRDefault="00015D50" w:rsidP="00015D50">
      <w:pPr>
        <w:pStyle w:val="ListParagraph"/>
        <w:numPr>
          <w:ilvl w:val="0"/>
          <w:numId w:val="30"/>
        </w:numPr>
        <w:rPr>
          <w:sz w:val="24"/>
          <w:szCs w:val="24"/>
          <w:highlight w:val="yellow"/>
        </w:rPr>
      </w:pPr>
      <w:r w:rsidRPr="00015D50">
        <w:rPr>
          <w:sz w:val="24"/>
          <w:szCs w:val="24"/>
          <w:highlight w:val="yellow"/>
        </w:rPr>
        <w:t xml:space="preserve">Variations of Pooling </w:t>
      </w:r>
      <w:r w:rsidRPr="00015D50">
        <w:rPr>
          <w:sz w:val="24"/>
          <w:szCs w:val="24"/>
          <w:highlight w:val="yellow"/>
        </w:rPr>
        <w:sym w:font="Wingdings" w:char="F0E0"/>
      </w:r>
      <w:r w:rsidRPr="00015D50">
        <w:rPr>
          <w:sz w:val="24"/>
          <w:szCs w:val="24"/>
          <w:highlight w:val="yellow"/>
        </w:rPr>
        <w:t xml:space="preserve"> Flatten </w:t>
      </w:r>
      <w:r w:rsidRPr="00015D50">
        <w:rPr>
          <w:sz w:val="24"/>
          <w:szCs w:val="24"/>
          <w:highlight w:val="yellow"/>
        </w:rPr>
        <w:sym w:font="Wingdings" w:char="F0E0"/>
      </w:r>
      <w:r w:rsidRPr="00015D50">
        <w:rPr>
          <w:sz w:val="24"/>
          <w:szCs w:val="24"/>
          <w:highlight w:val="yellow"/>
        </w:rPr>
        <w:t xml:space="preserve"> Dense</w:t>
      </w:r>
      <w:r w:rsidRPr="00015D50">
        <w:rPr>
          <w:sz w:val="24"/>
          <w:szCs w:val="24"/>
          <w:highlight w:val="yellow"/>
        </w:rPr>
        <w:sym w:font="Wingdings" w:char="F0E0"/>
      </w:r>
      <w:r w:rsidRPr="00015D50">
        <w:rPr>
          <w:sz w:val="24"/>
          <w:szCs w:val="24"/>
          <w:highlight w:val="yellow"/>
        </w:rPr>
        <w:t xml:space="preserve"> X Dropout </w:t>
      </w:r>
      <w:r w:rsidRPr="00015D50">
        <w:rPr>
          <w:sz w:val="24"/>
          <w:szCs w:val="24"/>
          <w:highlight w:val="yellow"/>
        </w:rPr>
        <w:sym w:font="Wingdings" w:char="F0E0"/>
      </w:r>
      <w:r w:rsidRPr="00015D50">
        <w:rPr>
          <w:sz w:val="24"/>
          <w:szCs w:val="24"/>
          <w:highlight w:val="yellow"/>
        </w:rPr>
        <w:t xml:space="preserve"> Dense </w:t>
      </w:r>
      <w:r w:rsidRPr="00015D50">
        <w:rPr>
          <w:sz w:val="24"/>
          <w:szCs w:val="24"/>
          <w:highlight w:val="yellow"/>
        </w:rPr>
        <w:sym w:font="Wingdings" w:char="F0E0"/>
      </w:r>
      <w:r w:rsidRPr="00015D50">
        <w:rPr>
          <w:sz w:val="24"/>
          <w:szCs w:val="24"/>
          <w:highlight w:val="yellow"/>
        </w:rPr>
        <w:t xml:space="preserve"> Dropout </w:t>
      </w:r>
      <w:r w:rsidRPr="00015D50">
        <w:rPr>
          <w:sz w:val="24"/>
          <w:szCs w:val="24"/>
          <w:highlight w:val="yellow"/>
        </w:rPr>
        <w:sym w:font="Wingdings" w:char="F0E0"/>
      </w:r>
      <w:r w:rsidRPr="00015D50">
        <w:rPr>
          <w:sz w:val="24"/>
          <w:szCs w:val="24"/>
          <w:highlight w:val="yellow"/>
        </w:rPr>
        <w:t xml:space="preserve"> Dense layer </w:t>
      </w:r>
      <w:proofErr w:type="gramStart"/>
      <w:r w:rsidRPr="00015D50">
        <w:rPr>
          <w:sz w:val="24"/>
          <w:szCs w:val="24"/>
          <w:highlight w:val="yellow"/>
        </w:rPr>
        <w:t>patterning</w:t>
      </w:r>
      <w:proofErr w:type="gramEnd"/>
    </w:p>
    <w:p w14:paraId="33E719E5" w14:textId="77777777" w:rsidR="00015D50" w:rsidRPr="00015D50" w:rsidRDefault="00015D50" w:rsidP="00015D50">
      <w:pPr>
        <w:pStyle w:val="ListParagraph"/>
        <w:numPr>
          <w:ilvl w:val="0"/>
          <w:numId w:val="30"/>
        </w:numPr>
        <w:rPr>
          <w:sz w:val="24"/>
          <w:szCs w:val="24"/>
          <w:highlight w:val="yellow"/>
        </w:rPr>
      </w:pPr>
      <w:r w:rsidRPr="00015D50">
        <w:rPr>
          <w:sz w:val="24"/>
          <w:szCs w:val="24"/>
          <w:highlight w:val="yellow"/>
        </w:rPr>
        <w:t xml:space="preserve">Variations of dimension of dense layers </w:t>
      </w:r>
    </w:p>
    <w:p w14:paraId="43D92774" w14:textId="77777777" w:rsidR="00015D50" w:rsidRPr="00015D50" w:rsidRDefault="00015D50" w:rsidP="00015D50">
      <w:pPr>
        <w:pStyle w:val="ListParagraph"/>
        <w:numPr>
          <w:ilvl w:val="0"/>
          <w:numId w:val="30"/>
        </w:numPr>
        <w:rPr>
          <w:sz w:val="24"/>
          <w:szCs w:val="24"/>
          <w:highlight w:val="yellow"/>
        </w:rPr>
      </w:pPr>
      <w:r w:rsidRPr="00015D50">
        <w:rPr>
          <w:sz w:val="24"/>
          <w:szCs w:val="24"/>
          <w:highlight w:val="yellow"/>
        </w:rPr>
        <w:t>Variations of number of dense layers</w:t>
      </w:r>
    </w:p>
    <w:p w14:paraId="7CCB6EFE" w14:textId="77777777" w:rsidR="00015D50" w:rsidRPr="00015D50" w:rsidRDefault="00015D50" w:rsidP="00015D50">
      <w:pPr>
        <w:pStyle w:val="ListParagraph"/>
        <w:ind w:left="1440"/>
        <w:rPr>
          <w:sz w:val="24"/>
          <w:szCs w:val="24"/>
          <w:highlight w:val="yellow"/>
        </w:rPr>
      </w:pPr>
    </w:p>
    <w:p w14:paraId="236E0F05"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Pooling</w:t>
      </w:r>
    </w:p>
    <w:p w14:paraId="5042F953"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Average pooling</w:t>
      </w:r>
    </w:p>
    <w:p w14:paraId="3463BC12"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Max pooling</w:t>
      </w:r>
    </w:p>
    <w:p w14:paraId="7132CCFC"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Pool size: (2,2), (4,4)</w:t>
      </w:r>
    </w:p>
    <w:p w14:paraId="44EEE691" w14:textId="77777777" w:rsidR="00015D50" w:rsidRPr="00015D50" w:rsidRDefault="00015D50" w:rsidP="00015D50">
      <w:pPr>
        <w:pStyle w:val="ListParagraph"/>
        <w:ind w:left="1440"/>
        <w:rPr>
          <w:sz w:val="24"/>
          <w:szCs w:val="24"/>
          <w:highlight w:val="yellow"/>
        </w:rPr>
      </w:pPr>
    </w:p>
    <w:p w14:paraId="1C102ECE"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 xml:space="preserve">Activation Functions </w:t>
      </w:r>
    </w:p>
    <w:p w14:paraId="33E05E6B" w14:textId="77777777" w:rsidR="00015D50" w:rsidRPr="00015D50" w:rsidRDefault="00015D50" w:rsidP="00015D50">
      <w:pPr>
        <w:pStyle w:val="ListParagraph"/>
        <w:numPr>
          <w:ilvl w:val="0"/>
          <w:numId w:val="32"/>
        </w:numPr>
        <w:rPr>
          <w:sz w:val="24"/>
          <w:szCs w:val="24"/>
          <w:highlight w:val="yellow"/>
        </w:rPr>
      </w:pPr>
      <w:proofErr w:type="spellStart"/>
      <w:r w:rsidRPr="00015D50">
        <w:rPr>
          <w:sz w:val="24"/>
          <w:szCs w:val="24"/>
          <w:highlight w:val="yellow"/>
        </w:rPr>
        <w:t>Relu</w:t>
      </w:r>
      <w:proofErr w:type="spellEnd"/>
    </w:p>
    <w:p w14:paraId="4192F095" w14:textId="77777777" w:rsidR="00015D50" w:rsidRPr="00015D50" w:rsidRDefault="00015D50" w:rsidP="00015D50">
      <w:pPr>
        <w:pStyle w:val="ListParagraph"/>
        <w:numPr>
          <w:ilvl w:val="0"/>
          <w:numId w:val="32"/>
        </w:numPr>
        <w:rPr>
          <w:sz w:val="24"/>
          <w:szCs w:val="24"/>
          <w:highlight w:val="yellow"/>
        </w:rPr>
      </w:pPr>
      <w:proofErr w:type="spellStart"/>
      <w:r w:rsidRPr="00015D50">
        <w:rPr>
          <w:sz w:val="24"/>
          <w:szCs w:val="24"/>
          <w:highlight w:val="yellow"/>
        </w:rPr>
        <w:t>Softmax</w:t>
      </w:r>
      <w:proofErr w:type="spellEnd"/>
    </w:p>
    <w:p w14:paraId="3D24696F" w14:textId="77777777" w:rsidR="00015D50" w:rsidRPr="00015D50" w:rsidRDefault="00015D50" w:rsidP="00015D50">
      <w:pPr>
        <w:pStyle w:val="ListParagraph"/>
        <w:ind w:left="1080"/>
        <w:rPr>
          <w:sz w:val="24"/>
          <w:szCs w:val="24"/>
          <w:highlight w:val="yellow"/>
        </w:rPr>
      </w:pPr>
    </w:p>
    <w:p w14:paraId="38ED90FB"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Weights</w:t>
      </w:r>
    </w:p>
    <w:p w14:paraId="0CDFB5DE"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 xml:space="preserve">Transfer learning of </w:t>
      </w:r>
      <w:proofErr w:type="spellStart"/>
      <w:r w:rsidRPr="00015D50">
        <w:rPr>
          <w:sz w:val="24"/>
          <w:szCs w:val="24"/>
          <w:highlight w:val="yellow"/>
        </w:rPr>
        <w:t>imagenet</w:t>
      </w:r>
      <w:proofErr w:type="spellEnd"/>
      <w:r w:rsidRPr="00015D50">
        <w:rPr>
          <w:sz w:val="24"/>
          <w:szCs w:val="24"/>
          <w:highlight w:val="yellow"/>
        </w:rPr>
        <w:t xml:space="preserve"> weights (Only dense layers trainable with our dataset)</w:t>
      </w:r>
    </w:p>
    <w:p w14:paraId="7D50C077"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All layers trainable with our dataset</w:t>
      </w:r>
    </w:p>
    <w:p w14:paraId="1DF485A0" w14:textId="77777777" w:rsidR="00015D50" w:rsidRPr="00015D50" w:rsidRDefault="00015D50" w:rsidP="00015D50">
      <w:pPr>
        <w:pStyle w:val="ListParagraph"/>
        <w:rPr>
          <w:sz w:val="24"/>
          <w:szCs w:val="24"/>
          <w:highlight w:val="yellow"/>
        </w:rPr>
      </w:pPr>
    </w:p>
    <w:p w14:paraId="48B71049"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Loss/metrics function</w:t>
      </w:r>
    </w:p>
    <w:p w14:paraId="31F88D19"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Loss = ‘</w:t>
      </w:r>
      <w:proofErr w:type="spellStart"/>
      <w:r w:rsidRPr="00015D50">
        <w:rPr>
          <w:sz w:val="24"/>
          <w:szCs w:val="24"/>
          <w:highlight w:val="yellow"/>
        </w:rPr>
        <w:t>categorical_crossentropy</w:t>
      </w:r>
      <w:proofErr w:type="spellEnd"/>
      <w:r w:rsidRPr="00015D50">
        <w:rPr>
          <w:sz w:val="24"/>
          <w:szCs w:val="24"/>
          <w:highlight w:val="yellow"/>
        </w:rPr>
        <w:t>’,</w:t>
      </w:r>
    </w:p>
    <w:p w14:paraId="2749C3FC"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Metrics</w:t>
      </w:r>
    </w:p>
    <w:p w14:paraId="53F07476" w14:textId="77777777" w:rsidR="00015D50" w:rsidRPr="00015D50" w:rsidRDefault="00015D50" w:rsidP="00015D50">
      <w:pPr>
        <w:pStyle w:val="ListParagraph"/>
        <w:numPr>
          <w:ilvl w:val="2"/>
          <w:numId w:val="26"/>
        </w:numPr>
        <w:rPr>
          <w:sz w:val="24"/>
          <w:szCs w:val="24"/>
          <w:highlight w:val="yellow"/>
        </w:rPr>
      </w:pPr>
      <w:r w:rsidRPr="00015D50">
        <w:rPr>
          <w:sz w:val="24"/>
          <w:szCs w:val="24"/>
          <w:highlight w:val="yellow"/>
        </w:rPr>
        <w:t>‘accuracy’</w:t>
      </w:r>
    </w:p>
    <w:p w14:paraId="4AB0AB82" w14:textId="77777777" w:rsidR="00015D50" w:rsidRPr="00015D50" w:rsidRDefault="00015D50" w:rsidP="00015D50">
      <w:pPr>
        <w:pStyle w:val="ListParagraph"/>
        <w:numPr>
          <w:ilvl w:val="2"/>
          <w:numId w:val="26"/>
        </w:numPr>
        <w:rPr>
          <w:sz w:val="24"/>
          <w:szCs w:val="24"/>
          <w:highlight w:val="yellow"/>
        </w:rPr>
      </w:pPr>
      <w:r w:rsidRPr="00015D50">
        <w:rPr>
          <w:sz w:val="24"/>
          <w:szCs w:val="24"/>
          <w:highlight w:val="yellow"/>
        </w:rPr>
        <w:t>‘</w:t>
      </w:r>
      <w:proofErr w:type="spellStart"/>
      <w:proofErr w:type="gramStart"/>
      <w:r w:rsidRPr="00015D50">
        <w:rPr>
          <w:sz w:val="24"/>
          <w:szCs w:val="24"/>
          <w:highlight w:val="yellow"/>
        </w:rPr>
        <w:t>tf.keras</w:t>
      </w:r>
      <w:proofErr w:type="gramEnd"/>
      <w:r w:rsidRPr="00015D50">
        <w:rPr>
          <w:sz w:val="24"/>
          <w:szCs w:val="24"/>
          <w:highlight w:val="yellow"/>
        </w:rPr>
        <w:t>.metrics.FalseNegatives</w:t>
      </w:r>
      <w:proofErr w:type="spellEnd"/>
      <w:r w:rsidRPr="00015D50">
        <w:rPr>
          <w:sz w:val="24"/>
          <w:szCs w:val="24"/>
          <w:highlight w:val="yellow"/>
        </w:rPr>
        <w:t>’</w:t>
      </w:r>
    </w:p>
    <w:p w14:paraId="76B06F7E"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Optimizers</w:t>
      </w:r>
    </w:p>
    <w:p w14:paraId="69B229BC"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Adam</w:t>
      </w:r>
    </w:p>
    <w:p w14:paraId="72F7FFF7" w14:textId="77777777" w:rsidR="00015D50" w:rsidRPr="00015D50" w:rsidRDefault="00015D50" w:rsidP="00015D50">
      <w:pPr>
        <w:pStyle w:val="ListParagraph"/>
        <w:numPr>
          <w:ilvl w:val="1"/>
          <w:numId w:val="26"/>
        </w:numPr>
        <w:rPr>
          <w:sz w:val="24"/>
          <w:szCs w:val="24"/>
          <w:highlight w:val="yellow"/>
        </w:rPr>
      </w:pPr>
      <w:proofErr w:type="spellStart"/>
      <w:r w:rsidRPr="00015D50">
        <w:rPr>
          <w:sz w:val="24"/>
          <w:szCs w:val="24"/>
          <w:highlight w:val="yellow"/>
        </w:rPr>
        <w:t>Adagrad</w:t>
      </w:r>
      <w:proofErr w:type="spellEnd"/>
    </w:p>
    <w:p w14:paraId="2F238B6F" w14:textId="77777777" w:rsidR="00015D50" w:rsidRPr="00015D50" w:rsidRDefault="00015D50" w:rsidP="00015D50">
      <w:pPr>
        <w:pStyle w:val="ListParagraph"/>
        <w:rPr>
          <w:sz w:val="24"/>
          <w:szCs w:val="24"/>
          <w:highlight w:val="yellow"/>
        </w:rPr>
      </w:pPr>
    </w:p>
    <w:p w14:paraId="01A8FFF6"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lastRenderedPageBreak/>
        <w:t xml:space="preserve">I used </w:t>
      </w:r>
      <w:proofErr w:type="spellStart"/>
      <w:proofErr w:type="gramStart"/>
      <w:r w:rsidRPr="00015D50">
        <w:rPr>
          <w:sz w:val="24"/>
          <w:szCs w:val="24"/>
          <w:highlight w:val="yellow"/>
        </w:rPr>
        <w:t>EarlyStopping</w:t>
      </w:r>
      <w:proofErr w:type="spellEnd"/>
      <w:proofErr w:type="gramEnd"/>
    </w:p>
    <w:p w14:paraId="4B7043A7"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Maximum of 50 epochs</w:t>
      </w:r>
    </w:p>
    <w:p w14:paraId="2CE03BDB" w14:textId="77777777" w:rsidR="00015D50" w:rsidRPr="00015D50" w:rsidRDefault="00015D50" w:rsidP="00015D50">
      <w:pPr>
        <w:pStyle w:val="ListParagraph"/>
        <w:ind w:left="1440"/>
        <w:rPr>
          <w:sz w:val="24"/>
          <w:szCs w:val="24"/>
          <w:highlight w:val="yellow"/>
        </w:rPr>
      </w:pPr>
    </w:p>
    <w:p w14:paraId="31650BDD"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 xml:space="preserve">Drop out </w:t>
      </w:r>
      <w:proofErr w:type="gramStart"/>
      <w:r w:rsidRPr="00015D50">
        <w:rPr>
          <w:sz w:val="24"/>
          <w:szCs w:val="24"/>
          <w:highlight w:val="yellow"/>
        </w:rPr>
        <w:t>parameters</w:t>
      </w:r>
      <w:proofErr w:type="gramEnd"/>
    </w:p>
    <w:p w14:paraId="0C84E5D2"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0.1</w:t>
      </w:r>
    </w:p>
    <w:p w14:paraId="6171562B"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0.2</w:t>
      </w:r>
    </w:p>
    <w:p w14:paraId="5403A841" w14:textId="77777777" w:rsidR="00015D50" w:rsidRPr="00015D50" w:rsidRDefault="00015D50" w:rsidP="00015D50">
      <w:pPr>
        <w:pStyle w:val="ListParagraph"/>
        <w:numPr>
          <w:ilvl w:val="1"/>
          <w:numId w:val="26"/>
        </w:numPr>
        <w:rPr>
          <w:sz w:val="24"/>
          <w:szCs w:val="24"/>
          <w:highlight w:val="yellow"/>
        </w:rPr>
      </w:pPr>
      <w:r w:rsidRPr="00015D50">
        <w:rPr>
          <w:sz w:val="24"/>
          <w:szCs w:val="24"/>
          <w:highlight w:val="yellow"/>
        </w:rPr>
        <w:t>0.3</w:t>
      </w:r>
    </w:p>
    <w:p w14:paraId="2B5AB063" w14:textId="77777777" w:rsidR="00015D50" w:rsidRPr="00015D50" w:rsidRDefault="00015D50" w:rsidP="00015D50">
      <w:pPr>
        <w:pStyle w:val="ListParagraph"/>
        <w:ind w:left="1440"/>
        <w:rPr>
          <w:sz w:val="24"/>
          <w:szCs w:val="24"/>
          <w:highlight w:val="yellow"/>
        </w:rPr>
      </w:pPr>
    </w:p>
    <w:p w14:paraId="512D9996" w14:textId="77777777" w:rsidR="00015D50" w:rsidRPr="00015D50" w:rsidRDefault="00015D50" w:rsidP="00015D50">
      <w:pPr>
        <w:pStyle w:val="ListParagraph"/>
        <w:ind w:left="1440"/>
        <w:rPr>
          <w:sz w:val="24"/>
          <w:szCs w:val="24"/>
          <w:highlight w:val="yellow"/>
        </w:rPr>
      </w:pPr>
    </w:p>
    <w:p w14:paraId="5D69DE3E" w14:textId="77777777" w:rsidR="00015D50" w:rsidRPr="00015D50" w:rsidRDefault="00015D50" w:rsidP="00015D50">
      <w:pPr>
        <w:pStyle w:val="ListParagraph"/>
        <w:ind w:left="1440"/>
        <w:rPr>
          <w:sz w:val="24"/>
          <w:szCs w:val="24"/>
          <w:highlight w:val="yellow"/>
        </w:rPr>
      </w:pPr>
      <w:r w:rsidRPr="00015D50">
        <w:rPr>
          <w:sz w:val="24"/>
          <w:szCs w:val="24"/>
          <w:highlight w:val="yellow"/>
        </w:rPr>
        <w:t xml:space="preserve">Also, to train these networks, data augmentation was performed to expand the dataset (rotation angle, horizontal flip, vertical flip, rescaling, brightness) </w:t>
      </w:r>
    </w:p>
    <w:p w14:paraId="417FC6B1" w14:textId="77777777" w:rsidR="00015D50" w:rsidRPr="00015D50" w:rsidRDefault="00015D50" w:rsidP="00015D50">
      <w:pPr>
        <w:pStyle w:val="ListParagraph"/>
        <w:numPr>
          <w:ilvl w:val="0"/>
          <w:numId w:val="26"/>
        </w:numPr>
        <w:rPr>
          <w:sz w:val="24"/>
          <w:szCs w:val="24"/>
          <w:highlight w:val="yellow"/>
        </w:rPr>
      </w:pPr>
      <w:r w:rsidRPr="00015D50">
        <w:rPr>
          <w:sz w:val="24"/>
          <w:szCs w:val="24"/>
          <w:highlight w:val="yellow"/>
        </w:rPr>
        <w:t>Variance of random seeds</w:t>
      </w:r>
    </w:p>
    <w:p w14:paraId="5DF649CB" w14:textId="77777777" w:rsidR="00015D50" w:rsidRPr="00015D50" w:rsidRDefault="00015D50" w:rsidP="00015D50">
      <w:pPr>
        <w:pStyle w:val="ListParagraph"/>
        <w:ind w:left="1440"/>
        <w:rPr>
          <w:sz w:val="24"/>
          <w:szCs w:val="24"/>
          <w:highlight w:val="yellow"/>
        </w:rPr>
      </w:pPr>
    </w:p>
    <w:p w14:paraId="4C79D440" w14:textId="77777777" w:rsidR="00015D50" w:rsidRPr="00015D50" w:rsidRDefault="00015D50" w:rsidP="00015D50">
      <w:pPr>
        <w:pStyle w:val="ListParagraph"/>
        <w:numPr>
          <w:ilvl w:val="0"/>
          <w:numId w:val="18"/>
        </w:numPr>
        <w:rPr>
          <w:sz w:val="24"/>
          <w:szCs w:val="24"/>
          <w:highlight w:val="yellow"/>
        </w:rPr>
      </w:pPr>
      <w:r w:rsidRPr="00015D50">
        <w:rPr>
          <w:sz w:val="24"/>
          <w:szCs w:val="24"/>
          <w:highlight w:val="yellow"/>
        </w:rPr>
        <w:t xml:space="preserve">Select 33 networks (&gt;91% accuracy, each pretty good by themselves)) as candidate networks for the next </w:t>
      </w:r>
      <w:proofErr w:type="gramStart"/>
      <w:r w:rsidRPr="00015D50">
        <w:rPr>
          <w:sz w:val="24"/>
          <w:szCs w:val="24"/>
          <w:highlight w:val="yellow"/>
        </w:rPr>
        <w:t>steps</w:t>
      </w:r>
      <w:proofErr w:type="gramEnd"/>
    </w:p>
    <w:p w14:paraId="78D07D7A" w14:textId="77777777" w:rsidR="00015D50" w:rsidRPr="00015D50" w:rsidRDefault="00015D50" w:rsidP="00015D50">
      <w:pPr>
        <w:pStyle w:val="ListParagraph"/>
        <w:numPr>
          <w:ilvl w:val="0"/>
          <w:numId w:val="18"/>
        </w:numPr>
        <w:rPr>
          <w:sz w:val="24"/>
          <w:szCs w:val="24"/>
          <w:highlight w:val="yellow"/>
        </w:rPr>
      </w:pPr>
      <w:r w:rsidRPr="00015D50">
        <w:rPr>
          <w:sz w:val="24"/>
          <w:szCs w:val="24"/>
          <w:highlight w:val="yellow"/>
        </w:rPr>
        <w:t xml:space="preserve">Each network generates a decision of either there is a tumor (1) or there is not a tumor (0) </w:t>
      </w:r>
    </w:p>
    <w:p w14:paraId="716AB68A" w14:textId="77777777" w:rsidR="00015D50" w:rsidRPr="00015D50" w:rsidRDefault="00015D50" w:rsidP="00015D50">
      <w:pPr>
        <w:ind w:left="360"/>
        <w:rPr>
          <w:color w:val="70AD47" w:themeColor="accent6"/>
          <w:sz w:val="24"/>
          <w:szCs w:val="24"/>
          <w:highlight w:val="yellow"/>
        </w:rPr>
      </w:pPr>
    </w:p>
    <w:p w14:paraId="25E9CAD7" w14:textId="77777777" w:rsidR="00015D50" w:rsidRPr="00015D50" w:rsidRDefault="00015D50" w:rsidP="00015D50">
      <w:pPr>
        <w:ind w:left="360"/>
        <w:rPr>
          <w:sz w:val="24"/>
          <w:szCs w:val="24"/>
          <w:highlight w:val="yellow"/>
        </w:rPr>
      </w:pPr>
      <w:r w:rsidRPr="00015D50">
        <w:rPr>
          <w:color w:val="70AD47" w:themeColor="accent6"/>
          <w:sz w:val="24"/>
          <w:szCs w:val="24"/>
          <w:highlight w:val="yellow"/>
        </w:rPr>
        <w:t>Step 3.</w:t>
      </w:r>
      <w:r w:rsidRPr="00015D50">
        <w:rPr>
          <w:sz w:val="24"/>
          <w:szCs w:val="24"/>
          <w:highlight w:val="yellow"/>
        </w:rPr>
        <w:tab/>
        <w:t>Implement “</w:t>
      </w:r>
      <w:proofErr w:type="spellStart"/>
      <w:r w:rsidRPr="00015D50">
        <w:rPr>
          <w:sz w:val="24"/>
          <w:szCs w:val="24"/>
          <w:highlight w:val="yellow"/>
        </w:rPr>
        <w:t>ThreshNet</w:t>
      </w:r>
      <w:proofErr w:type="spellEnd"/>
      <w:r w:rsidRPr="00015D50">
        <w:rPr>
          <w:sz w:val="24"/>
          <w:szCs w:val="24"/>
          <w:highlight w:val="yellow"/>
        </w:rPr>
        <w:t>” systems</w:t>
      </w:r>
    </w:p>
    <w:p w14:paraId="15175394" w14:textId="77777777" w:rsidR="00015D50" w:rsidRPr="00015D50" w:rsidRDefault="00015D50" w:rsidP="00015D50">
      <w:pPr>
        <w:numPr>
          <w:ilvl w:val="1"/>
          <w:numId w:val="3"/>
        </w:numPr>
        <w:rPr>
          <w:sz w:val="24"/>
          <w:szCs w:val="24"/>
          <w:highlight w:val="yellow"/>
        </w:rPr>
      </w:pPr>
      <w:r w:rsidRPr="00015D50">
        <w:rPr>
          <w:sz w:val="24"/>
          <w:szCs w:val="24"/>
          <w:highlight w:val="yellow"/>
        </w:rPr>
        <w:t xml:space="preserve">Randomly select 9 networks from Step 2 to form a </w:t>
      </w:r>
      <w:proofErr w:type="spellStart"/>
      <w:r w:rsidRPr="00015D50">
        <w:rPr>
          <w:sz w:val="24"/>
          <w:szCs w:val="24"/>
          <w:highlight w:val="yellow"/>
        </w:rPr>
        <w:t>ThreshNet</w:t>
      </w:r>
      <w:proofErr w:type="spellEnd"/>
      <w:r w:rsidRPr="00015D50">
        <w:rPr>
          <w:sz w:val="24"/>
          <w:szCs w:val="24"/>
          <w:highlight w:val="yellow"/>
        </w:rPr>
        <w:t xml:space="preserve"> </w:t>
      </w:r>
      <w:proofErr w:type="gramStart"/>
      <w:r w:rsidRPr="00015D50">
        <w:rPr>
          <w:sz w:val="24"/>
          <w:szCs w:val="24"/>
          <w:highlight w:val="yellow"/>
        </w:rPr>
        <w:t>system</w:t>
      </w:r>
      <w:proofErr w:type="gramEnd"/>
    </w:p>
    <w:p w14:paraId="3AEE1475" w14:textId="77777777" w:rsidR="00015D50" w:rsidRPr="00015D50" w:rsidRDefault="00015D50" w:rsidP="00015D50">
      <w:pPr>
        <w:numPr>
          <w:ilvl w:val="1"/>
          <w:numId w:val="3"/>
        </w:numPr>
        <w:rPr>
          <w:sz w:val="24"/>
          <w:szCs w:val="24"/>
          <w:highlight w:val="yellow"/>
        </w:rPr>
      </w:pPr>
      <w:r w:rsidRPr="00015D50">
        <w:rPr>
          <w:sz w:val="24"/>
          <w:szCs w:val="24"/>
          <w:highlight w:val="yellow"/>
        </w:rPr>
        <w:t>The 1 or 0 decisions of all individual networks in the system are added together and compared against “</w:t>
      </w:r>
      <w:proofErr w:type="spellStart"/>
      <w:r w:rsidRPr="00015D50">
        <w:rPr>
          <w:sz w:val="24"/>
          <w:szCs w:val="24"/>
          <w:highlight w:val="yellow"/>
        </w:rPr>
        <w:t>ThreshNet</w:t>
      </w:r>
      <w:proofErr w:type="spellEnd"/>
      <w:r w:rsidRPr="00015D50">
        <w:rPr>
          <w:sz w:val="24"/>
          <w:szCs w:val="24"/>
          <w:highlight w:val="yellow"/>
        </w:rPr>
        <w:t xml:space="preserve">” parameter (I have studied system performance between 1-6 depending on application) to generate system’s </w:t>
      </w:r>
      <w:proofErr w:type="gramStart"/>
      <w:r w:rsidRPr="00015D50">
        <w:rPr>
          <w:sz w:val="24"/>
          <w:szCs w:val="24"/>
          <w:highlight w:val="yellow"/>
        </w:rPr>
        <w:t>decision</w:t>
      </w:r>
      <w:proofErr w:type="gramEnd"/>
    </w:p>
    <w:p w14:paraId="5A938F1D" w14:textId="77777777" w:rsidR="00015D50" w:rsidRPr="00B32970" w:rsidRDefault="00015D50" w:rsidP="00015D50">
      <w:pPr>
        <w:numPr>
          <w:ilvl w:val="1"/>
          <w:numId w:val="3"/>
        </w:numPr>
        <w:rPr>
          <w:sz w:val="24"/>
          <w:szCs w:val="24"/>
          <w:highlight w:val="yellow"/>
        </w:rPr>
      </w:pPr>
      <w:r w:rsidRPr="00B32970">
        <w:rPr>
          <w:sz w:val="24"/>
          <w:szCs w:val="24"/>
          <w:highlight w:val="yellow"/>
        </w:rPr>
        <w:t xml:space="preserve">number of networks needed to “agree” with a positive diagnosis for the system to declare the case as </w:t>
      </w:r>
      <w:proofErr w:type="gramStart"/>
      <w:r w:rsidRPr="00B32970">
        <w:rPr>
          <w:sz w:val="24"/>
          <w:szCs w:val="24"/>
          <w:highlight w:val="yellow"/>
        </w:rPr>
        <w:t>positive</w:t>
      </w:r>
      <w:proofErr w:type="gramEnd"/>
    </w:p>
    <w:p w14:paraId="69E637BB" w14:textId="77777777" w:rsidR="00015D50" w:rsidRPr="00015D50" w:rsidRDefault="00015D50" w:rsidP="00015D50">
      <w:pPr>
        <w:numPr>
          <w:ilvl w:val="1"/>
          <w:numId w:val="3"/>
        </w:numPr>
        <w:ind w:left="360" w:firstLine="720"/>
        <w:rPr>
          <w:sz w:val="24"/>
          <w:szCs w:val="24"/>
          <w:highlight w:val="yellow"/>
        </w:rPr>
      </w:pPr>
      <w:r w:rsidRPr="00015D50">
        <w:rPr>
          <w:sz w:val="24"/>
          <w:szCs w:val="24"/>
          <w:highlight w:val="yellow"/>
        </w:rPr>
        <w:t xml:space="preserve">For example, if the parameter is set as 1, it would intuitively be </w:t>
      </w:r>
      <w:proofErr w:type="gramStart"/>
      <w:r w:rsidRPr="00015D50">
        <w:rPr>
          <w:sz w:val="24"/>
          <w:szCs w:val="24"/>
          <w:highlight w:val="yellow"/>
        </w:rPr>
        <w:t>very sensitive</w:t>
      </w:r>
      <w:proofErr w:type="gramEnd"/>
      <w:r w:rsidRPr="00015D50">
        <w:rPr>
          <w:sz w:val="24"/>
          <w:szCs w:val="24"/>
          <w:highlight w:val="yellow"/>
        </w:rPr>
        <w:t xml:space="preserve"> (as long as 1 out of 9 networks says positive, it’s positive. I will discuss more in results) </w:t>
      </w:r>
      <w:bookmarkEnd w:id="15"/>
    </w:p>
    <w:p w14:paraId="3FF4E5DD" w14:textId="77777777" w:rsidR="00015D50" w:rsidRDefault="00015D50" w:rsidP="00015D50">
      <w:pPr>
        <w:ind w:left="360"/>
        <w:rPr>
          <w:sz w:val="24"/>
          <w:szCs w:val="24"/>
        </w:rPr>
      </w:pPr>
    </w:p>
    <w:p w14:paraId="31231C76" w14:textId="77777777" w:rsidR="00015D50" w:rsidRPr="00B32970" w:rsidRDefault="00015D50" w:rsidP="00015D50">
      <w:pPr>
        <w:ind w:left="360"/>
        <w:rPr>
          <w:sz w:val="24"/>
          <w:szCs w:val="24"/>
        </w:rPr>
      </w:pPr>
      <w:r w:rsidRPr="00B32970">
        <w:rPr>
          <w:sz w:val="28"/>
          <w:szCs w:val="28"/>
        </w:rPr>
        <w:t>More Details on “</w:t>
      </w:r>
      <w:proofErr w:type="spellStart"/>
      <w:r w:rsidRPr="00B32970">
        <w:rPr>
          <w:sz w:val="28"/>
          <w:szCs w:val="28"/>
        </w:rPr>
        <w:t>ThreshNet</w:t>
      </w:r>
      <w:proofErr w:type="spellEnd"/>
      <w:r w:rsidRPr="00B32970">
        <w:rPr>
          <w:sz w:val="28"/>
          <w:szCs w:val="28"/>
        </w:rPr>
        <w:t>”:</w:t>
      </w:r>
      <w:r w:rsidRPr="00B32970">
        <w:rPr>
          <w:sz w:val="24"/>
          <w:szCs w:val="24"/>
        </w:rPr>
        <w:t xml:space="preserve"> </w:t>
      </w:r>
    </w:p>
    <w:p w14:paraId="2B07B828" w14:textId="77777777" w:rsidR="00015D50" w:rsidRDefault="00015D50" w:rsidP="00015D50">
      <w:pPr>
        <w:pStyle w:val="ListParagraph"/>
        <w:numPr>
          <w:ilvl w:val="0"/>
          <w:numId w:val="38"/>
        </w:numPr>
      </w:pPr>
      <w:r>
        <w:t xml:space="preserve">Calculate sum of the decisions of each network that makes up the </w:t>
      </w:r>
      <w:proofErr w:type="gramStart"/>
      <w:r>
        <w:t>system</w:t>
      </w:r>
      <w:proofErr w:type="gramEnd"/>
      <w:r>
        <w:t xml:space="preserve"> </w:t>
      </w:r>
    </w:p>
    <w:p w14:paraId="62308F7A" w14:textId="77777777" w:rsidR="00015D50" w:rsidRPr="000541BB" w:rsidRDefault="00015D50" w:rsidP="00015D50">
      <w:pPr>
        <w:pStyle w:val="ListParagraph"/>
        <w:numPr>
          <w:ilvl w:val="0"/>
          <w:numId w:val="38"/>
        </w:numPr>
      </w:pPr>
      <w:r>
        <w:t xml:space="preserve">Set </w:t>
      </w:r>
      <w:proofErr w:type="spellStart"/>
      <w:r>
        <w:t>ThreshNet</w:t>
      </w:r>
      <w:proofErr w:type="spellEnd"/>
      <w:r>
        <w:t xml:space="preserve"> threshold </w:t>
      </w:r>
      <w:proofErr w:type="gramStart"/>
      <w:r>
        <w:t>value</w:t>
      </w:r>
      <w:proofErr w:type="gramEnd"/>
    </w:p>
    <w:p w14:paraId="7BFD16F4" w14:textId="77777777" w:rsidR="00015D50" w:rsidRDefault="00015D50" w:rsidP="00015D50">
      <w:pPr>
        <w:pStyle w:val="ListParagraph"/>
        <w:numPr>
          <w:ilvl w:val="2"/>
          <w:numId w:val="9"/>
        </w:numPr>
      </w:pPr>
      <w:r>
        <w:t>1 to 6</w:t>
      </w:r>
    </w:p>
    <w:p w14:paraId="37669477" w14:textId="77777777" w:rsidR="00015D50" w:rsidRDefault="00015D50" w:rsidP="00015D50">
      <w:pPr>
        <w:pStyle w:val="ListParagraph"/>
        <w:numPr>
          <w:ilvl w:val="1"/>
          <w:numId w:val="9"/>
        </w:numPr>
      </w:pPr>
      <w:r>
        <w:t xml:space="preserve">If “sum”&gt; </w:t>
      </w:r>
      <w:proofErr w:type="spellStart"/>
      <w:r>
        <w:t>Threshnet</w:t>
      </w:r>
      <w:proofErr w:type="spellEnd"/>
      <w:r>
        <w:t xml:space="preserve"> threshold, the system generates a tumor present (labelled with 1).  Otherwise, the system predicts there is no tumor and (labelled with 0).  </w:t>
      </w:r>
    </w:p>
    <w:p w14:paraId="755A5C97" w14:textId="77777777" w:rsidR="00015D50" w:rsidRPr="00015D50" w:rsidRDefault="00015D50" w:rsidP="00015D50">
      <w:pPr>
        <w:ind w:left="360" w:firstLine="720"/>
        <w:rPr>
          <w:sz w:val="28"/>
          <w:szCs w:val="28"/>
          <w:highlight w:val="yellow"/>
        </w:rPr>
      </w:pPr>
      <w:bookmarkStart w:id="16" w:name="_Toc65696043"/>
      <w:bookmarkStart w:id="17" w:name="_Hlk66552865"/>
      <w:r w:rsidRPr="00015D50">
        <w:rPr>
          <w:sz w:val="28"/>
          <w:szCs w:val="28"/>
          <w:highlight w:val="yellow"/>
        </w:rPr>
        <w:lastRenderedPageBreak/>
        <w:t>Choice of ensemble members</w:t>
      </w:r>
      <w:bookmarkEnd w:id="16"/>
    </w:p>
    <w:p w14:paraId="269EF203" w14:textId="77777777" w:rsidR="00015D50" w:rsidRPr="00015D50" w:rsidRDefault="00015D50" w:rsidP="00015D50">
      <w:pPr>
        <w:ind w:left="360" w:firstLine="720"/>
        <w:rPr>
          <w:sz w:val="24"/>
          <w:szCs w:val="24"/>
          <w:highlight w:val="yellow"/>
        </w:rPr>
      </w:pPr>
      <w:r w:rsidRPr="00015D50">
        <w:rPr>
          <w:sz w:val="24"/>
          <w:szCs w:val="24"/>
          <w:highlight w:val="yellow"/>
        </w:rPr>
        <w:t xml:space="preserve">To be able to have a fair comparison individual networks to </w:t>
      </w:r>
      <w:proofErr w:type="spellStart"/>
      <w:r w:rsidRPr="00015D50">
        <w:rPr>
          <w:sz w:val="24"/>
          <w:szCs w:val="24"/>
          <w:highlight w:val="yellow"/>
        </w:rPr>
        <w:t>ThreshNet</w:t>
      </w:r>
      <w:proofErr w:type="spellEnd"/>
      <w:r w:rsidRPr="00015D50">
        <w:rPr>
          <w:sz w:val="24"/>
          <w:szCs w:val="24"/>
          <w:highlight w:val="yellow"/>
        </w:rPr>
        <w:t xml:space="preserve"> systems, I first examined on slide 8 the performance of the individual networks that make up an ensemble, each being randomly selected out of our group of 33. Each x coordinate displays a new ensemble, 10 per graph. By the way, the lines pointing towards dotted lines are the individual networks with either the highest </w:t>
      </w:r>
      <w:proofErr w:type="spellStart"/>
      <w:r w:rsidRPr="00015D50">
        <w:rPr>
          <w:sz w:val="24"/>
          <w:szCs w:val="24"/>
          <w:highlight w:val="yellow"/>
        </w:rPr>
        <w:t>senstiivtiy</w:t>
      </w:r>
      <w:proofErr w:type="spellEnd"/>
      <w:r w:rsidRPr="00015D50">
        <w:rPr>
          <w:sz w:val="24"/>
          <w:szCs w:val="24"/>
          <w:highlight w:val="yellow"/>
        </w:rPr>
        <w:t xml:space="preserve"> or highest specificity (this </w:t>
      </w:r>
      <w:proofErr w:type="spellStart"/>
      <w:r w:rsidRPr="00015D50">
        <w:rPr>
          <w:sz w:val="24"/>
          <w:szCs w:val="24"/>
          <w:highlight w:val="yellow"/>
        </w:rPr>
        <w:t>silde</w:t>
      </w:r>
      <w:proofErr w:type="spellEnd"/>
      <w:r w:rsidRPr="00015D50">
        <w:rPr>
          <w:sz w:val="24"/>
          <w:szCs w:val="24"/>
          <w:highlight w:val="yellow"/>
        </w:rPr>
        <w:t xml:space="preserve"> and next).  On slide 9, I moved a step further to examine how the individual nets performed side-by-side with the </w:t>
      </w:r>
      <w:proofErr w:type="spellStart"/>
      <w:r w:rsidRPr="00015D50">
        <w:rPr>
          <w:sz w:val="24"/>
          <w:szCs w:val="24"/>
          <w:highlight w:val="yellow"/>
        </w:rPr>
        <w:t>threshnet</w:t>
      </w:r>
      <w:proofErr w:type="spellEnd"/>
      <w:r w:rsidRPr="00015D50">
        <w:rPr>
          <w:sz w:val="24"/>
          <w:szCs w:val="24"/>
          <w:highlight w:val="yellow"/>
        </w:rPr>
        <w:t xml:space="preserve"> system they are a part of. </w:t>
      </w:r>
    </w:p>
    <w:p w14:paraId="3AB718F5" w14:textId="77777777" w:rsidR="00015D50" w:rsidRPr="00015D50" w:rsidRDefault="00015D50" w:rsidP="00015D50">
      <w:pPr>
        <w:ind w:left="360" w:firstLine="720"/>
        <w:rPr>
          <w:sz w:val="24"/>
          <w:szCs w:val="24"/>
          <w:highlight w:val="yellow"/>
        </w:rPr>
      </w:pPr>
      <w:r w:rsidRPr="00015D50">
        <w:rPr>
          <w:sz w:val="24"/>
          <w:szCs w:val="24"/>
          <w:highlight w:val="yellow"/>
        </w:rPr>
        <w:t xml:space="preserve">The highest sensitivity net typically has lowest specificity, and vice versa. We can see improvements on the performance of each of the 10 </w:t>
      </w:r>
      <w:proofErr w:type="spellStart"/>
      <w:r w:rsidRPr="00015D50">
        <w:rPr>
          <w:sz w:val="24"/>
          <w:szCs w:val="24"/>
          <w:highlight w:val="yellow"/>
        </w:rPr>
        <w:t>ThreshNet</w:t>
      </w:r>
      <w:proofErr w:type="spellEnd"/>
      <w:r w:rsidRPr="00015D50">
        <w:rPr>
          <w:sz w:val="24"/>
          <w:szCs w:val="24"/>
          <w:highlight w:val="yellow"/>
        </w:rPr>
        <w:t xml:space="preserve"> Systems compared to the individual nets.      </w:t>
      </w:r>
    </w:p>
    <w:p w14:paraId="1D454DDE" w14:textId="77777777" w:rsidR="00015D50" w:rsidRPr="00015D50" w:rsidRDefault="00015D50" w:rsidP="00015D50">
      <w:pPr>
        <w:ind w:left="360" w:firstLine="720"/>
        <w:rPr>
          <w:sz w:val="24"/>
          <w:szCs w:val="24"/>
          <w:highlight w:val="yellow"/>
        </w:rPr>
      </w:pPr>
      <w:r w:rsidRPr="00015D50">
        <w:rPr>
          <w:sz w:val="24"/>
          <w:szCs w:val="24"/>
          <w:highlight w:val="yellow"/>
        </w:rPr>
        <w:t xml:space="preserve">Figure 10 small variance, consistent results </w:t>
      </w:r>
    </w:p>
    <w:p w14:paraId="06C8EF7B" w14:textId="77777777" w:rsidR="00015D50" w:rsidRPr="00015D50" w:rsidRDefault="00015D50" w:rsidP="00015D50">
      <w:pPr>
        <w:ind w:left="360" w:firstLine="720"/>
        <w:rPr>
          <w:sz w:val="24"/>
          <w:szCs w:val="24"/>
          <w:highlight w:val="yellow"/>
        </w:rPr>
      </w:pPr>
      <w:r w:rsidRPr="00015D50">
        <w:rPr>
          <w:sz w:val="24"/>
          <w:szCs w:val="24"/>
          <w:highlight w:val="yellow"/>
        </w:rPr>
        <w:t xml:space="preserve">Throughout slide 8 and 9, trend is consistent no matter which network </w:t>
      </w:r>
      <w:proofErr w:type="gramStart"/>
      <w:r w:rsidRPr="00015D50">
        <w:rPr>
          <w:sz w:val="24"/>
          <w:szCs w:val="24"/>
          <w:highlight w:val="yellow"/>
        </w:rPr>
        <w:t>selected</w:t>
      </w:r>
      <w:proofErr w:type="gramEnd"/>
      <w:r w:rsidRPr="00015D50">
        <w:rPr>
          <w:sz w:val="24"/>
          <w:szCs w:val="24"/>
          <w:highlight w:val="yellow"/>
        </w:rPr>
        <w:t xml:space="preserve"> </w:t>
      </w:r>
    </w:p>
    <w:p w14:paraId="6597ED24" w14:textId="77777777" w:rsidR="00015D50" w:rsidRPr="00015D50" w:rsidRDefault="00015D50" w:rsidP="00015D50">
      <w:pPr>
        <w:ind w:left="360" w:firstLine="720"/>
        <w:rPr>
          <w:sz w:val="24"/>
          <w:szCs w:val="24"/>
          <w:highlight w:val="yellow"/>
        </w:rPr>
      </w:pPr>
    </w:p>
    <w:p w14:paraId="10716568" w14:textId="77777777" w:rsidR="00015D50" w:rsidRDefault="00015D50" w:rsidP="00015D50">
      <w:pPr>
        <w:ind w:left="360" w:firstLine="720"/>
        <w:rPr>
          <w:sz w:val="24"/>
          <w:szCs w:val="24"/>
        </w:rPr>
      </w:pPr>
      <w:r w:rsidRPr="00015D50">
        <w:rPr>
          <w:sz w:val="24"/>
          <w:szCs w:val="24"/>
          <w:highlight w:val="yellow"/>
        </w:rPr>
        <w:t xml:space="preserve">On slide 11, we see the comparison of individual networks with varying thresholds vs </w:t>
      </w:r>
      <w:proofErr w:type="spellStart"/>
      <w:r w:rsidRPr="00015D50">
        <w:rPr>
          <w:sz w:val="24"/>
          <w:szCs w:val="24"/>
          <w:highlight w:val="yellow"/>
        </w:rPr>
        <w:t>threshNet</w:t>
      </w:r>
      <w:proofErr w:type="spellEnd"/>
      <w:r w:rsidRPr="00015D50">
        <w:rPr>
          <w:sz w:val="24"/>
          <w:szCs w:val="24"/>
          <w:highlight w:val="yellow"/>
        </w:rPr>
        <w:t xml:space="preserve"> systems. The closer a line is to the upper left corner of the graph, the </w:t>
      </w:r>
      <w:proofErr w:type="gramStart"/>
      <w:r w:rsidRPr="00015D50">
        <w:rPr>
          <w:sz w:val="24"/>
          <w:szCs w:val="24"/>
          <w:highlight w:val="yellow"/>
        </w:rPr>
        <w:t>more good</w:t>
      </w:r>
      <w:proofErr w:type="gramEnd"/>
      <w:r w:rsidRPr="00015D50">
        <w:rPr>
          <w:sz w:val="24"/>
          <w:szCs w:val="24"/>
          <w:highlight w:val="yellow"/>
        </w:rPr>
        <w:t xml:space="preserve"> it is performing. Another experimentation I did in my project was with choosing specific groups of networks rather than random selection.  the 9 best sensitivity nets as ensemble members, as well as 9 best specificity nets as ensemble members.</w:t>
      </w:r>
    </w:p>
    <w:p w14:paraId="694C0CC3" w14:textId="77777777" w:rsidR="00015D50" w:rsidRDefault="00015D50" w:rsidP="00015D50">
      <w:pPr>
        <w:rPr>
          <w:sz w:val="24"/>
          <w:szCs w:val="24"/>
        </w:rPr>
      </w:pPr>
      <w:r>
        <w:rPr>
          <w:sz w:val="24"/>
          <w:szCs w:val="24"/>
        </w:rPr>
        <w:t xml:space="preserve"> </w:t>
      </w:r>
    </w:p>
    <w:p w14:paraId="680FC32B" w14:textId="77777777" w:rsidR="00B32970" w:rsidRDefault="00B32970" w:rsidP="00E924BE">
      <w:pPr>
        <w:ind w:left="360" w:firstLine="720"/>
        <w:rPr>
          <w:sz w:val="24"/>
          <w:szCs w:val="24"/>
        </w:rPr>
      </w:pPr>
    </w:p>
    <w:bookmarkEnd w:id="17"/>
    <w:p w14:paraId="1499606B" w14:textId="6834A938" w:rsidR="00C542F7" w:rsidRPr="00E924BE" w:rsidRDefault="00E924BE" w:rsidP="00E924BE">
      <w:pPr>
        <w:rPr>
          <w:sz w:val="24"/>
          <w:szCs w:val="24"/>
        </w:rPr>
      </w:pPr>
      <w:r w:rsidRPr="00E924BE">
        <w:rPr>
          <w:color w:val="70AD47" w:themeColor="accent6"/>
          <w:sz w:val="24"/>
          <w:szCs w:val="24"/>
        </w:rPr>
        <w:t xml:space="preserve">Step 4. </w:t>
      </w:r>
      <w:bookmarkStart w:id="18" w:name="_Toc65696044"/>
      <w:r w:rsidR="00876028" w:rsidRPr="00E924BE">
        <w:rPr>
          <w:sz w:val="24"/>
          <w:szCs w:val="24"/>
        </w:rPr>
        <w:t xml:space="preserve">Generate results and </w:t>
      </w:r>
      <w:proofErr w:type="gramStart"/>
      <w:r w:rsidR="00876028" w:rsidRPr="00E924BE">
        <w:rPr>
          <w:sz w:val="24"/>
          <w:szCs w:val="24"/>
        </w:rPr>
        <w:t>plots</w:t>
      </w:r>
      <w:bookmarkEnd w:id="18"/>
      <w:proofErr w:type="gramEnd"/>
    </w:p>
    <w:p w14:paraId="4C216F65" w14:textId="0DD270E1" w:rsidR="005170B8" w:rsidRPr="00E924BE" w:rsidRDefault="005170B8" w:rsidP="004F4624">
      <w:pPr>
        <w:pStyle w:val="ListParagraph"/>
        <w:numPr>
          <w:ilvl w:val="0"/>
          <w:numId w:val="9"/>
        </w:numPr>
        <w:rPr>
          <w:sz w:val="24"/>
          <w:szCs w:val="24"/>
        </w:rPr>
      </w:pPr>
      <w:r w:rsidRPr="00E924BE">
        <w:rPr>
          <w:sz w:val="24"/>
          <w:szCs w:val="24"/>
        </w:rPr>
        <w:t xml:space="preserve">Generate </w:t>
      </w:r>
      <w:r w:rsidR="00D80DD6" w:rsidRPr="00E924BE">
        <w:rPr>
          <w:sz w:val="24"/>
          <w:szCs w:val="24"/>
        </w:rPr>
        <w:t xml:space="preserve">results and </w:t>
      </w:r>
      <w:r w:rsidRPr="00E924BE">
        <w:rPr>
          <w:sz w:val="24"/>
          <w:szCs w:val="24"/>
        </w:rPr>
        <w:t>plots</w:t>
      </w:r>
      <w:r w:rsidR="002C643D" w:rsidRPr="00E924BE">
        <w:rPr>
          <w:sz w:val="24"/>
          <w:szCs w:val="24"/>
        </w:rPr>
        <w:t xml:space="preserve"> to evaluate</w:t>
      </w:r>
      <w:r w:rsidR="00E924BE">
        <w:rPr>
          <w:sz w:val="24"/>
          <w:szCs w:val="24"/>
        </w:rPr>
        <w:t xml:space="preserve"> overall</w:t>
      </w:r>
      <w:r w:rsidR="002C643D" w:rsidRPr="00E924BE">
        <w:rPr>
          <w:sz w:val="24"/>
          <w:szCs w:val="24"/>
        </w:rPr>
        <w:t xml:space="preserve"> </w:t>
      </w:r>
      <w:proofErr w:type="gramStart"/>
      <w:r w:rsidR="00D80DD6" w:rsidRPr="00E924BE">
        <w:rPr>
          <w:sz w:val="24"/>
          <w:szCs w:val="24"/>
        </w:rPr>
        <w:t>performance</w:t>
      </w:r>
      <w:proofErr w:type="gramEnd"/>
    </w:p>
    <w:p w14:paraId="554EC5C8" w14:textId="6C4A7DF0" w:rsidR="0016292A" w:rsidRPr="00E924BE" w:rsidRDefault="00AE57BA" w:rsidP="004F4624">
      <w:pPr>
        <w:pStyle w:val="ListParagraph"/>
        <w:numPr>
          <w:ilvl w:val="0"/>
          <w:numId w:val="9"/>
        </w:numPr>
        <w:rPr>
          <w:sz w:val="24"/>
          <w:szCs w:val="24"/>
        </w:rPr>
      </w:pPr>
      <w:r w:rsidRPr="00E924BE">
        <w:rPr>
          <w:sz w:val="24"/>
          <w:szCs w:val="24"/>
        </w:rPr>
        <w:t>Generate ROC plot</w:t>
      </w:r>
      <w:r w:rsidR="00552886" w:rsidRPr="00E924BE">
        <w:rPr>
          <w:sz w:val="24"/>
          <w:szCs w:val="24"/>
        </w:rPr>
        <w:t>s</w:t>
      </w:r>
      <w:r w:rsidRPr="00E924BE">
        <w:rPr>
          <w:sz w:val="24"/>
          <w:szCs w:val="24"/>
        </w:rPr>
        <w:t xml:space="preserve"> </w:t>
      </w:r>
      <w:r w:rsidR="00E924BE">
        <w:rPr>
          <w:sz w:val="24"/>
          <w:szCs w:val="24"/>
        </w:rPr>
        <w:t xml:space="preserve">to compare </w:t>
      </w:r>
      <w:r w:rsidRPr="00E924BE">
        <w:rPr>
          <w:sz w:val="24"/>
          <w:szCs w:val="24"/>
        </w:rPr>
        <w:t xml:space="preserve">individual networks </w:t>
      </w:r>
      <w:r w:rsidR="00E924BE">
        <w:rPr>
          <w:sz w:val="24"/>
          <w:szCs w:val="24"/>
        </w:rPr>
        <w:t xml:space="preserve">and the </w:t>
      </w:r>
      <w:proofErr w:type="spellStart"/>
      <w:r w:rsidR="00E924BE">
        <w:rPr>
          <w:sz w:val="24"/>
          <w:szCs w:val="24"/>
        </w:rPr>
        <w:t>ThreshNet</w:t>
      </w:r>
      <w:proofErr w:type="spellEnd"/>
      <w:r w:rsidR="00E924BE">
        <w:rPr>
          <w:sz w:val="24"/>
          <w:szCs w:val="24"/>
        </w:rPr>
        <w:t xml:space="preserve"> </w:t>
      </w:r>
      <w:proofErr w:type="gramStart"/>
      <w:r w:rsidRPr="00E924BE">
        <w:rPr>
          <w:sz w:val="24"/>
          <w:szCs w:val="24"/>
        </w:rPr>
        <w:t>system</w:t>
      </w:r>
      <w:proofErr w:type="gramEnd"/>
    </w:p>
    <w:p w14:paraId="347217C9" w14:textId="036777CF" w:rsidR="00582E8F" w:rsidRPr="00E924BE" w:rsidRDefault="00582E8F" w:rsidP="00D80DD6">
      <w:pPr>
        <w:pStyle w:val="ListParagraph"/>
        <w:ind w:left="1440"/>
        <w:rPr>
          <w:sz w:val="24"/>
          <w:szCs w:val="24"/>
        </w:rPr>
      </w:pPr>
    </w:p>
    <w:p w14:paraId="2778387B" w14:textId="2235DF20" w:rsidR="00880F9D" w:rsidRDefault="00880F9D"/>
    <w:p w14:paraId="2BA079C8" w14:textId="05A0F9C6" w:rsidR="00A22BAF" w:rsidRPr="00F44CB2" w:rsidRDefault="00F44CB2" w:rsidP="00F44CB2">
      <w:pPr>
        <w:rPr>
          <w:sz w:val="24"/>
          <w:szCs w:val="24"/>
        </w:rPr>
      </w:pPr>
      <w:bookmarkStart w:id="19" w:name="_Toc65696045"/>
      <w:r w:rsidRPr="00F44CB2">
        <w:rPr>
          <w:color w:val="70AD47" w:themeColor="accent6"/>
          <w:sz w:val="24"/>
          <w:szCs w:val="24"/>
        </w:rPr>
        <w:t xml:space="preserve">Step 5. </w:t>
      </w:r>
      <w:r>
        <w:rPr>
          <w:sz w:val="24"/>
          <w:szCs w:val="24"/>
        </w:rPr>
        <w:t>I</w:t>
      </w:r>
      <w:r w:rsidR="00D80DD6" w:rsidRPr="00F44CB2">
        <w:rPr>
          <w:sz w:val="24"/>
          <w:szCs w:val="24"/>
        </w:rPr>
        <w:t xml:space="preserve">mage </w:t>
      </w:r>
      <w:r>
        <w:rPr>
          <w:sz w:val="24"/>
          <w:szCs w:val="24"/>
        </w:rPr>
        <w:t>S</w:t>
      </w:r>
      <w:r w:rsidR="00D80DD6" w:rsidRPr="00F44CB2">
        <w:rPr>
          <w:sz w:val="24"/>
          <w:szCs w:val="24"/>
        </w:rPr>
        <w:t>egmentation</w:t>
      </w:r>
      <w:bookmarkEnd w:id="19"/>
    </w:p>
    <w:p w14:paraId="0CDF3D2A" w14:textId="26B1CB1D" w:rsidR="00D80DD6" w:rsidRPr="00D80DD6" w:rsidRDefault="00072656" w:rsidP="00D80DD6">
      <w:r w:rsidRPr="00394D0E">
        <w:rPr>
          <w:noProof/>
        </w:rPr>
        <mc:AlternateContent>
          <mc:Choice Requires="wps">
            <w:drawing>
              <wp:anchor distT="0" distB="0" distL="114300" distR="114300" simplePos="0" relativeHeight="251658241" behindDoc="0" locked="0" layoutInCell="1" allowOverlap="1" wp14:anchorId="7D52CF38" wp14:editId="4C4F3898">
                <wp:simplePos x="0" y="0"/>
                <wp:positionH relativeFrom="column">
                  <wp:posOffset>4784090</wp:posOffset>
                </wp:positionH>
                <wp:positionV relativeFrom="paragraph">
                  <wp:posOffset>962660</wp:posOffset>
                </wp:positionV>
                <wp:extent cx="1965960" cy="522605"/>
                <wp:effectExtent l="0" t="0" r="0" b="0"/>
                <wp:wrapNone/>
                <wp:docPr id="36" name="TextBox 11"/>
                <wp:cNvGraphicFramePr/>
                <a:graphic xmlns:a="http://schemas.openxmlformats.org/drawingml/2006/main">
                  <a:graphicData uri="http://schemas.microsoft.com/office/word/2010/wordprocessingShape">
                    <wps:wsp>
                      <wps:cNvSpPr txBox="1"/>
                      <wps:spPr>
                        <a:xfrm>
                          <a:off x="0" y="0"/>
                          <a:ext cx="1965960" cy="522605"/>
                        </a:xfrm>
                        <a:prstGeom prst="rect">
                          <a:avLst/>
                        </a:prstGeom>
                        <a:noFill/>
                      </wps:spPr>
                      <wps:txbx>
                        <w:txbxContent>
                          <w:p w14:paraId="7781AF6C" w14:textId="77777777" w:rsidR="00394D0E" w:rsidRDefault="00394D0E" w:rsidP="00394D0E">
                            <w:pPr>
                              <w:jc w:val="center"/>
                              <w:rPr>
                                <w:rFonts w:hAnsi="Calibri"/>
                                <w:color w:val="000000" w:themeColor="text1"/>
                                <w:kern w:val="24"/>
                                <w:sz w:val="28"/>
                                <w:szCs w:val="28"/>
                              </w:rPr>
                            </w:pPr>
                            <w:r>
                              <w:rPr>
                                <w:rFonts w:hAnsi="Calibri"/>
                                <w:color w:val="000000" w:themeColor="text1"/>
                                <w:kern w:val="24"/>
                                <w:sz w:val="28"/>
                                <w:szCs w:val="28"/>
                              </w:rPr>
                              <w:t xml:space="preserve">Segmentation mask </w:t>
                            </w:r>
                          </w:p>
                          <w:p w14:paraId="4533B3C0" w14:textId="77777777" w:rsidR="00394D0E" w:rsidRDefault="00394D0E" w:rsidP="00394D0E">
                            <w:pPr>
                              <w:jc w:val="center"/>
                              <w:rPr>
                                <w:rFonts w:hAnsi="Calibri"/>
                                <w:color w:val="000000" w:themeColor="text1"/>
                                <w:kern w:val="24"/>
                                <w:sz w:val="28"/>
                                <w:szCs w:val="28"/>
                              </w:rPr>
                            </w:pPr>
                            <w:r>
                              <w:rPr>
                                <w:rFonts w:hAnsi="Calibri"/>
                                <w:color w:val="000000" w:themeColor="text1"/>
                                <w:kern w:val="24"/>
                                <w:sz w:val="28"/>
                                <w:szCs w:val="28"/>
                              </w:rPr>
                              <w:t>(overlay on input image)</w:t>
                            </w:r>
                          </w:p>
                        </w:txbxContent>
                      </wps:txbx>
                      <wps:bodyPr wrap="none" rtlCol="0">
                        <a:spAutoFit/>
                      </wps:bodyPr>
                    </wps:wsp>
                  </a:graphicData>
                </a:graphic>
              </wp:anchor>
            </w:drawing>
          </mc:Choice>
          <mc:Fallback>
            <w:pict>
              <v:shapetype w14:anchorId="7D52CF38" id="_x0000_t202" coordsize="21600,21600" o:spt="202" path="m,l,21600r21600,l21600,xe">
                <v:stroke joinstyle="miter"/>
                <v:path gradientshapeok="t" o:connecttype="rect"/>
              </v:shapetype>
              <v:shape id="TextBox 11" o:spid="_x0000_s1026" type="#_x0000_t202" style="position:absolute;margin-left:376.7pt;margin-top:75.8pt;width:154.8pt;height:41.15pt;z-index:251658241;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" filled="f" stroked="f">
                <v:textbox style="mso-fit-shape-to-text:t">
                  <w:txbxContent>
                    <w:p w14:paraId="7781AF6C" w14:textId="77777777" w:rsidR="00394D0E" w:rsidRDefault="00394D0E" w:rsidP="00394D0E">
                      <w:pPr>
                        <w:jc w:val="center"/>
                        <w:rPr>
                          <w:rFonts w:hAnsi="Calibri"/>
                          <w:color w:val="000000" w:themeColor="text1"/>
                          <w:kern w:val="24"/>
                          <w:sz w:val="28"/>
                          <w:szCs w:val="28"/>
                        </w:rPr>
                      </w:pPr>
                      <w:r>
                        <w:rPr>
                          <w:rFonts w:hAnsi="Calibri"/>
                          <w:color w:val="000000" w:themeColor="text1"/>
                          <w:kern w:val="24"/>
                          <w:sz w:val="28"/>
                          <w:szCs w:val="28"/>
                        </w:rPr>
                        <w:t xml:space="preserve">Segmentation mask </w:t>
                      </w:r>
                    </w:p>
                    <w:p w14:paraId="4533B3C0" w14:textId="77777777" w:rsidR="00394D0E" w:rsidRDefault="00394D0E" w:rsidP="00394D0E">
                      <w:pPr>
                        <w:jc w:val="center"/>
                        <w:rPr>
                          <w:rFonts w:hAnsi="Calibri"/>
                          <w:color w:val="000000" w:themeColor="text1"/>
                          <w:kern w:val="24"/>
                          <w:sz w:val="28"/>
                          <w:szCs w:val="28"/>
                        </w:rPr>
                      </w:pPr>
                      <w:r>
                        <w:rPr>
                          <w:rFonts w:hAnsi="Calibri"/>
                          <w:color w:val="000000" w:themeColor="text1"/>
                          <w:kern w:val="24"/>
                          <w:sz w:val="28"/>
                          <w:szCs w:val="28"/>
                        </w:rPr>
                        <w:t>(overlay on input image)</w:t>
                      </w:r>
                    </w:p>
                  </w:txbxContent>
                </v:textbox>
              </v:shape>
            </w:pict>
          </mc:Fallback>
        </mc:AlternateContent>
      </w:r>
      <w:r w:rsidRPr="00394D0E">
        <w:rPr>
          <w:noProof/>
        </w:rPr>
        <w:drawing>
          <wp:anchor distT="0" distB="0" distL="114300" distR="114300" simplePos="0" relativeHeight="251658254" behindDoc="0" locked="0" layoutInCell="1" allowOverlap="1" wp14:anchorId="68FE47C1" wp14:editId="5897A2D9">
            <wp:simplePos x="0" y="0"/>
            <wp:positionH relativeFrom="column">
              <wp:posOffset>5542280</wp:posOffset>
            </wp:positionH>
            <wp:positionV relativeFrom="paragraph">
              <wp:posOffset>9525</wp:posOffset>
            </wp:positionV>
            <wp:extent cx="760730" cy="812800"/>
            <wp:effectExtent l="0" t="0" r="1270" b="6350"/>
            <wp:wrapNone/>
            <wp:docPr id="38" name="Picture 9" descr="alt text">
              <a:extLst xmlns:a="http://schemas.openxmlformats.org/drawingml/2006/main">
                <a:ext uri="{FF2B5EF4-FFF2-40B4-BE49-F238E27FC236}">
                  <a16:creationId xmlns:a16="http://schemas.microsoft.com/office/drawing/2014/main" id="{88026BE0-ED7F-4343-8ED5-493FD2800C18}"/>
                </a:ext>
              </a:extLst>
            </wp:docPr>
            <wp:cNvGraphicFramePr/>
            <a:graphic xmlns:a="http://schemas.openxmlformats.org/drawingml/2006/main">
              <a:graphicData uri="http://schemas.openxmlformats.org/drawingml/2006/picture">
                <pic:pic xmlns:pic="http://schemas.openxmlformats.org/drawingml/2006/picture">
                  <pic:nvPicPr>
                    <pic:cNvPr id="10" name="Picture 9" descr="alt text">
                      <a:extLst>
                        <a:ext uri="{FF2B5EF4-FFF2-40B4-BE49-F238E27FC236}">
                          <a16:creationId xmlns:a16="http://schemas.microsoft.com/office/drawing/2014/main" id="{88026BE0-ED7F-4343-8ED5-493FD2800C18}"/>
                        </a:ext>
                      </a:extLst>
                    </pic:cNvPr>
                    <pic:cNvPicPr/>
                  </pic:nvPicPr>
                  <pic:blipFill rotWithShape="1">
                    <a:blip r:embed="rId9">
                      <a:extLst>
                        <a:ext uri="{28A0092B-C50C-407E-A947-70E740481C1C}">
                          <a14:useLocalDpi xmlns:a14="http://schemas.microsoft.com/office/drawing/2010/main" val="0"/>
                        </a:ext>
                      </a:extLst>
                    </a:blip>
                    <a:srcRect l="79046" t="53065" r="5757" b="20808"/>
                    <a:stretch/>
                  </pic:blipFill>
                  <pic:spPr bwMode="auto">
                    <a:xfrm>
                      <a:off x="0" y="0"/>
                      <a:ext cx="760730" cy="812800"/>
                    </a:xfrm>
                    <a:prstGeom prst="rect">
                      <a:avLst/>
                    </a:prstGeom>
                    <a:noFill/>
                    <a:ln>
                      <a:noFill/>
                    </a:ln>
                  </pic:spPr>
                </pic:pic>
              </a:graphicData>
            </a:graphic>
          </wp:anchor>
        </w:drawing>
      </w:r>
      <w:r w:rsidRPr="00394D0E">
        <w:rPr>
          <w:noProof/>
        </w:rPr>
        <mc:AlternateContent>
          <mc:Choice Requires="wps">
            <w:drawing>
              <wp:anchor distT="0" distB="0" distL="114300" distR="114300" simplePos="0" relativeHeight="251658240" behindDoc="0" locked="0" layoutInCell="1" allowOverlap="1" wp14:anchorId="5327CA38" wp14:editId="5BCCBDBB">
                <wp:simplePos x="0" y="0"/>
                <wp:positionH relativeFrom="column">
                  <wp:posOffset>-484505</wp:posOffset>
                </wp:positionH>
                <wp:positionV relativeFrom="paragraph">
                  <wp:posOffset>802640</wp:posOffset>
                </wp:positionV>
                <wp:extent cx="1071245" cy="368935"/>
                <wp:effectExtent l="0" t="0" r="0" b="0"/>
                <wp:wrapNone/>
                <wp:docPr id="35" name="TextBox 6"/>
                <wp:cNvGraphicFramePr/>
                <a:graphic xmlns:a="http://schemas.openxmlformats.org/drawingml/2006/main">
                  <a:graphicData uri="http://schemas.microsoft.com/office/word/2010/wordprocessingShape">
                    <wps:wsp>
                      <wps:cNvSpPr txBox="1"/>
                      <wps:spPr>
                        <a:xfrm>
                          <a:off x="0" y="0"/>
                          <a:ext cx="1071245" cy="368935"/>
                        </a:xfrm>
                        <a:prstGeom prst="rect">
                          <a:avLst/>
                        </a:prstGeom>
                        <a:noFill/>
                      </wps:spPr>
                      <wps:txbx>
                        <w:txbxContent>
                          <w:p w14:paraId="3FC80557" w14:textId="77777777" w:rsidR="00394D0E" w:rsidRDefault="00394D0E" w:rsidP="00394D0E">
                            <w:pPr>
                              <w:rPr>
                                <w:rFonts w:hAnsi="Calibri"/>
                                <w:color w:val="000000" w:themeColor="text1"/>
                                <w:kern w:val="24"/>
                                <w:sz w:val="28"/>
                                <w:szCs w:val="28"/>
                              </w:rPr>
                            </w:pPr>
                            <w:r>
                              <w:rPr>
                                <w:rFonts w:hAnsi="Calibri"/>
                                <w:color w:val="000000" w:themeColor="text1"/>
                                <w:kern w:val="24"/>
                                <w:sz w:val="28"/>
                                <w:szCs w:val="28"/>
                              </w:rPr>
                              <w:t>Input</w:t>
                            </w:r>
                            <w:r>
                              <w:rPr>
                                <w:rFonts w:hAnsi="Calibri"/>
                                <w:color w:val="000000" w:themeColor="text1"/>
                                <w:kern w:val="24"/>
                                <w:sz w:val="36"/>
                                <w:szCs w:val="36"/>
                              </w:rPr>
                              <w:t xml:space="preserve"> </w:t>
                            </w:r>
                            <w:r>
                              <w:rPr>
                                <w:rFonts w:hAnsi="Calibri"/>
                                <w:color w:val="000000" w:themeColor="text1"/>
                                <w:kern w:val="24"/>
                                <w:sz w:val="28"/>
                                <w:szCs w:val="28"/>
                              </w:rPr>
                              <w:t>image</w:t>
                            </w:r>
                          </w:p>
                        </w:txbxContent>
                      </wps:txbx>
                      <wps:bodyPr wrap="none" rtlCol="0">
                        <a:spAutoFit/>
                      </wps:bodyPr>
                    </wps:wsp>
                  </a:graphicData>
                </a:graphic>
              </wp:anchor>
            </w:drawing>
          </mc:Choice>
          <mc:Fallback>
            <w:pict>
              <v:shape w14:anchorId="5327CA38" id="TextBox 6" o:spid="_x0000_s1027" type="#_x0000_t202" style="position:absolute;margin-left:-38.15pt;margin-top:63.2pt;width:84.35pt;height:29.05pt;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" filled="f" stroked="f">
                <v:textbox style="mso-fit-shape-to-text:t">
                  <w:txbxContent>
                    <w:p w14:paraId="3FC80557" w14:textId="77777777" w:rsidR="00394D0E" w:rsidRDefault="00394D0E" w:rsidP="00394D0E">
                      <w:pPr>
                        <w:rPr>
                          <w:rFonts w:hAnsi="Calibri"/>
                          <w:color w:val="000000" w:themeColor="text1"/>
                          <w:kern w:val="24"/>
                          <w:sz w:val="28"/>
                          <w:szCs w:val="28"/>
                        </w:rPr>
                      </w:pPr>
                      <w:r>
                        <w:rPr>
                          <w:rFonts w:hAnsi="Calibri"/>
                          <w:color w:val="000000" w:themeColor="text1"/>
                          <w:kern w:val="24"/>
                          <w:sz w:val="28"/>
                          <w:szCs w:val="28"/>
                        </w:rPr>
                        <w:t>Input</w:t>
                      </w:r>
                      <w:r>
                        <w:rPr>
                          <w:rFonts w:hAnsi="Calibri"/>
                          <w:color w:val="000000" w:themeColor="text1"/>
                          <w:kern w:val="24"/>
                          <w:sz w:val="36"/>
                          <w:szCs w:val="36"/>
                        </w:rPr>
                        <w:t xml:space="preserve"> </w:t>
                      </w:r>
                      <w:r>
                        <w:rPr>
                          <w:rFonts w:hAnsi="Calibri"/>
                          <w:color w:val="000000" w:themeColor="text1"/>
                          <w:kern w:val="24"/>
                          <w:sz w:val="28"/>
                          <w:szCs w:val="28"/>
                        </w:rPr>
                        <w:t>image</w:t>
                      </w:r>
                    </w:p>
                  </w:txbxContent>
                </v:textbox>
              </v:shape>
            </w:pict>
          </mc:Fallback>
        </mc:AlternateContent>
      </w:r>
      <w:r w:rsidRPr="00394D0E">
        <w:rPr>
          <w:noProof/>
        </w:rPr>
        <w:drawing>
          <wp:anchor distT="0" distB="0" distL="114300" distR="114300" simplePos="0" relativeHeight="251658253" behindDoc="0" locked="0" layoutInCell="1" allowOverlap="1" wp14:anchorId="35AEB41D" wp14:editId="1CA407D2">
            <wp:simplePos x="0" y="0"/>
            <wp:positionH relativeFrom="column">
              <wp:posOffset>-336550</wp:posOffset>
            </wp:positionH>
            <wp:positionV relativeFrom="paragraph">
              <wp:posOffset>39370</wp:posOffset>
            </wp:positionV>
            <wp:extent cx="772795" cy="812800"/>
            <wp:effectExtent l="0" t="0" r="8255" b="6350"/>
            <wp:wrapNone/>
            <wp:docPr id="37" name="Picture 7" descr="alt text">
              <a:extLst xmlns:a="http://schemas.openxmlformats.org/drawingml/2006/main">
                <a:ext uri="{FF2B5EF4-FFF2-40B4-BE49-F238E27FC236}">
                  <a16:creationId xmlns:a16="http://schemas.microsoft.com/office/drawing/2014/main" id="{40871A97-6709-4A80-A1BC-7A6FFC456A9D}"/>
                </a:ext>
              </a:extLst>
            </wp:docPr>
            <wp:cNvGraphicFramePr/>
            <a:graphic xmlns:a="http://schemas.openxmlformats.org/drawingml/2006/main">
              <a:graphicData uri="http://schemas.openxmlformats.org/drawingml/2006/picture">
                <pic:pic xmlns:pic="http://schemas.openxmlformats.org/drawingml/2006/picture">
                  <pic:nvPicPr>
                    <pic:cNvPr id="8" name="Picture 7" descr="alt text">
                      <a:extLst>
                        <a:ext uri="{FF2B5EF4-FFF2-40B4-BE49-F238E27FC236}">
                          <a16:creationId xmlns:a16="http://schemas.microsoft.com/office/drawing/2014/main" id="{40871A97-6709-4A80-A1BC-7A6FFC456A9D}"/>
                        </a:ext>
                      </a:extLst>
                    </pic:cNvPr>
                    <pic:cNvPicPr/>
                  </pic:nvPicPr>
                  <pic:blipFill rotWithShape="1">
                    <a:blip r:embed="rId9" cstate="print">
                      <a:extLst>
                        <a:ext uri="{28A0092B-C50C-407E-A947-70E740481C1C}">
                          <a14:useLocalDpi xmlns:a14="http://schemas.microsoft.com/office/drawing/2010/main" val="0"/>
                        </a:ext>
                      </a:extLst>
                    </a:blip>
                    <a:srcRect l="9868" t="52463" r="74452" b="19515"/>
                    <a:stretch/>
                  </pic:blipFill>
                  <pic:spPr bwMode="auto">
                    <a:xfrm>
                      <a:off x="0" y="0"/>
                      <a:ext cx="772795" cy="812800"/>
                    </a:xfrm>
                    <a:prstGeom prst="rect">
                      <a:avLst/>
                    </a:prstGeom>
                    <a:noFill/>
                    <a:ln>
                      <a:noFill/>
                    </a:ln>
                  </pic:spPr>
                </pic:pic>
              </a:graphicData>
            </a:graphic>
          </wp:anchor>
        </w:drawing>
      </w:r>
      <w:r w:rsidRPr="00394D0E">
        <w:rPr>
          <w:noProof/>
        </w:rPr>
        <w:drawing>
          <wp:anchor distT="0" distB="0" distL="114300" distR="114300" simplePos="0" relativeHeight="251658255" behindDoc="0" locked="0" layoutInCell="1" allowOverlap="1" wp14:anchorId="19995BF8" wp14:editId="39D4BC8D">
            <wp:simplePos x="0" y="0"/>
            <wp:positionH relativeFrom="column">
              <wp:posOffset>514442</wp:posOffset>
            </wp:positionH>
            <wp:positionV relativeFrom="paragraph">
              <wp:posOffset>9525</wp:posOffset>
            </wp:positionV>
            <wp:extent cx="4759325" cy="4026535"/>
            <wp:effectExtent l="0" t="0" r="3175" b="0"/>
            <wp:wrapNone/>
            <wp:docPr id="39" name="Picture 10">
              <a:extLst xmlns:a="http://schemas.openxmlformats.org/drawingml/2006/main">
                <a:ext uri="{FF2B5EF4-FFF2-40B4-BE49-F238E27FC236}">
                  <a16:creationId xmlns:a16="http://schemas.microsoft.com/office/drawing/2014/main" id="{0925D056-6FF3-4240-9246-829DA3308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925D056-6FF3-4240-9246-829DA3308EAE}"/>
                        </a:ext>
                      </a:extLst>
                    </pic:cNvPr>
                    <pic:cNvPicPr>
                      <a:picLocks noChangeAspect="1"/>
                    </pic:cNvPicPr>
                  </pic:nvPicPr>
                  <pic:blipFill>
                    <a:blip r:embed="rId10"/>
                    <a:stretch>
                      <a:fillRect/>
                    </a:stretch>
                  </pic:blipFill>
                  <pic:spPr>
                    <a:xfrm>
                      <a:off x="0" y="0"/>
                      <a:ext cx="4759325" cy="4026535"/>
                    </a:xfrm>
                    <a:prstGeom prst="rect">
                      <a:avLst/>
                    </a:prstGeom>
                  </pic:spPr>
                </pic:pic>
              </a:graphicData>
            </a:graphic>
          </wp:anchor>
        </w:drawing>
      </w:r>
    </w:p>
    <w:p w14:paraId="18F4FE60" w14:textId="64AC470A" w:rsidR="00F44CB2" w:rsidRDefault="00F44CB2" w:rsidP="00F44CB2">
      <w:pPr>
        <w:ind w:left="1440"/>
      </w:pPr>
    </w:p>
    <w:p w14:paraId="750DC3BB" w14:textId="0CDB2DE3" w:rsidR="00F44CB2" w:rsidRDefault="00F44CB2" w:rsidP="00F44CB2">
      <w:pPr>
        <w:ind w:left="1440"/>
      </w:pPr>
    </w:p>
    <w:p w14:paraId="7DFC8F9F" w14:textId="6C450809" w:rsidR="00F44CB2" w:rsidRDefault="00F44CB2" w:rsidP="00F44CB2">
      <w:pPr>
        <w:ind w:left="1440"/>
      </w:pPr>
    </w:p>
    <w:p w14:paraId="7573434A" w14:textId="77777777" w:rsidR="00F44CB2" w:rsidRDefault="00F44CB2" w:rsidP="00F44CB2"/>
    <w:p w14:paraId="502EB666" w14:textId="77777777" w:rsidR="00F44CB2" w:rsidRDefault="00F44CB2" w:rsidP="00F44CB2"/>
    <w:p w14:paraId="5C420594" w14:textId="77777777" w:rsidR="00F44CB2" w:rsidRDefault="00F44CB2" w:rsidP="00F44CB2"/>
    <w:p w14:paraId="13D5D3D1" w14:textId="77777777" w:rsidR="00F44CB2" w:rsidRDefault="00F44CB2" w:rsidP="00F44CB2"/>
    <w:p w14:paraId="62BD97D8" w14:textId="77777777" w:rsidR="00F44CB2" w:rsidRDefault="00F44CB2" w:rsidP="00F44CB2"/>
    <w:p w14:paraId="59774C02" w14:textId="77777777" w:rsidR="00F44CB2" w:rsidRDefault="00F44CB2" w:rsidP="00F44CB2"/>
    <w:p w14:paraId="6973796A" w14:textId="77777777" w:rsidR="00F44CB2" w:rsidRDefault="00F44CB2" w:rsidP="00F44CB2"/>
    <w:p w14:paraId="0CDBA4B6" w14:textId="77777777" w:rsidR="00F44CB2" w:rsidRDefault="00F44CB2" w:rsidP="00F44CB2"/>
    <w:p w14:paraId="06C1B3E4" w14:textId="77777777" w:rsidR="00F44CB2" w:rsidRDefault="00F44CB2" w:rsidP="00F44CB2"/>
    <w:p w14:paraId="4CB16E9C" w14:textId="77777777" w:rsidR="00F44CB2" w:rsidRDefault="00F44CB2" w:rsidP="00F44CB2"/>
    <w:p w14:paraId="21594D05" w14:textId="77777777" w:rsidR="00F44CB2" w:rsidRDefault="00F44CB2" w:rsidP="00F44CB2"/>
    <w:p w14:paraId="6D7E64E0" w14:textId="5B28A5FA" w:rsidR="00C52849" w:rsidRPr="00F44CB2" w:rsidRDefault="00C52849" w:rsidP="00F44CB2">
      <w:pPr>
        <w:rPr>
          <w:sz w:val="24"/>
          <w:szCs w:val="24"/>
        </w:rPr>
      </w:pPr>
      <w:r w:rsidRPr="00F44CB2">
        <w:rPr>
          <w:sz w:val="24"/>
          <w:szCs w:val="24"/>
        </w:rPr>
        <w:t xml:space="preserve">Build and train </w:t>
      </w:r>
      <w:proofErr w:type="spellStart"/>
      <w:r w:rsidR="00F44CB2">
        <w:rPr>
          <w:sz w:val="24"/>
          <w:szCs w:val="24"/>
        </w:rPr>
        <w:t>ResUNet</w:t>
      </w:r>
      <w:proofErr w:type="spellEnd"/>
      <w:r w:rsidRPr="00F44CB2">
        <w:rPr>
          <w:sz w:val="24"/>
          <w:szCs w:val="24"/>
        </w:rPr>
        <w:t xml:space="preserve"> </w:t>
      </w:r>
      <w:r w:rsidR="00F44CB2">
        <w:rPr>
          <w:sz w:val="24"/>
          <w:szCs w:val="24"/>
        </w:rPr>
        <w:t>M</w:t>
      </w:r>
      <w:r w:rsidRPr="00F44CB2">
        <w:rPr>
          <w:sz w:val="24"/>
          <w:szCs w:val="24"/>
        </w:rPr>
        <w:t>odel:</w:t>
      </w:r>
    </w:p>
    <w:p w14:paraId="79D575E9" w14:textId="775221FA" w:rsidR="00C76A31" w:rsidRDefault="00EF5650" w:rsidP="00063FEE">
      <w:pPr>
        <w:pStyle w:val="ListParagraph"/>
        <w:numPr>
          <w:ilvl w:val="0"/>
          <w:numId w:val="12"/>
        </w:numPr>
        <w:rPr>
          <w:sz w:val="24"/>
          <w:szCs w:val="24"/>
        </w:rPr>
      </w:pPr>
      <w:proofErr w:type="spellStart"/>
      <w:r w:rsidRPr="00F44CB2">
        <w:rPr>
          <w:sz w:val="24"/>
          <w:szCs w:val="24"/>
        </w:rPr>
        <w:t>ResUNet</w:t>
      </w:r>
      <w:proofErr w:type="spellEnd"/>
      <w:r w:rsidR="00063FEE">
        <w:rPr>
          <w:sz w:val="24"/>
          <w:szCs w:val="24"/>
        </w:rPr>
        <w:t xml:space="preserve"> is b</w:t>
      </w:r>
      <w:r w:rsidR="00C76A31" w:rsidRPr="00F44CB2">
        <w:rPr>
          <w:sz w:val="24"/>
          <w:szCs w:val="24"/>
        </w:rPr>
        <w:t>ased off</w:t>
      </w:r>
      <w:r w:rsidR="00063FEE">
        <w:rPr>
          <w:sz w:val="24"/>
          <w:szCs w:val="24"/>
        </w:rPr>
        <w:t xml:space="preserve"> of</w:t>
      </w:r>
      <w:r w:rsidR="00C76A31" w:rsidRPr="00F44CB2">
        <w:rPr>
          <w:sz w:val="24"/>
          <w:szCs w:val="24"/>
        </w:rPr>
        <w:t xml:space="preserve"> </w:t>
      </w:r>
      <w:proofErr w:type="spellStart"/>
      <w:r w:rsidR="00C76A31" w:rsidRPr="00F44CB2">
        <w:rPr>
          <w:sz w:val="24"/>
          <w:szCs w:val="24"/>
        </w:rPr>
        <w:t>UNet</w:t>
      </w:r>
      <w:proofErr w:type="spellEnd"/>
      <w:r w:rsidR="00063FEE">
        <w:rPr>
          <w:sz w:val="24"/>
          <w:szCs w:val="24"/>
        </w:rPr>
        <w:t xml:space="preserve">, a </w:t>
      </w:r>
      <w:r w:rsidR="00C76A31" w:rsidRPr="00F44CB2">
        <w:rPr>
          <w:sz w:val="24"/>
          <w:szCs w:val="24"/>
        </w:rPr>
        <w:t>U-Shaped fully Convolutional Network</w:t>
      </w:r>
      <w:r w:rsidR="00063FEE">
        <w:rPr>
          <w:sz w:val="24"/>
          <w:szCs w:val="24"/>
        </w:rPr>
        <w:t>,</w:t>
      </w:r>
      <w:r w:rsidR="00C76A31" w:rsidRPr="00F44CB2">
        <w:rPr>
          <w:sz w:val="24"/>
          <w:szCs w:val="24"/>
        </w:rPr>
        <w:t xml:space="preserve"> and residual </w:t>
      </w:r>
      <w:proofErr w:type="gramStart"/>
      <w:r w:rsidR="00C76A31" w:rsidRPr="00F44CB2">
        <w:rPr>
          <w:sz w:val="24"/>
          <w:szCs w:val="24"/>
        </w:rPr>
        <w:t>blocks</w:t>
      </w:r>
      <w:proofErr w:type="gramEnd"/>
    </w:p>
    <w:p w14:paraId="59EC3587" w14:textId="77777777" w:rsidR="00063FEE" w:rsidRDefault="00063FEE" w:rsidP="00063FEE">
      <w:pPr>
        <w:pStyle w:val="ListParagraph"/>
        <w:numPr>
          <w:ilvl w:val="0"/>
          <w:numId w:val="12"/>
        </w:numPr>
        <w:rPr>
          <w:sz w:val="24"/>
          <w:szCs w:val="24"/>
        </w:rPr>
      </w:pPr>
      <w:r>
        <w:rPr>
          <w:sz w:val="24"/>
          <w:szCs w:val="24"/>
        </w:rPr>
        <w:t xml:space="preserve">It contains three parts: </w:t>
      </w:r>
    </w:p>
    <w:p w14:paraId="79320A1E" w14:textId="77777777" w:rsidR="00063FEE" w:rsidRDefault="00C76A31" w:rsidP="00063FEE">
      <w:pPr>
        <w:pStyle w:val="ListParagraph"/>
        <w:numPr>
          <w:ilvl w:val="1"/>
          <w:numId w:val="12"/>
        </w:numPr>
        <w:rPr>
          <w:sz w:val="24"/>
          <w:szCs w:val="24"/>
        </w:rPr>
      </w:pPr>
      <w:r w:rsidRPr="00F44CB2">
        <w:rPr>
          <w:sz w:val="24"/>
          <w:szCs w:val="24"/>
        </w:rPr>
        <w:t xml:space="preserve">Encoder Path </w:t>
      </w:r>
      <w:r w:rsidRPr="00F44CB2">
        <w:rPr>
          <w:sz w:val="24"/>
          <w:szCs w:val="24"/>
        </w:rPr>
        <w:sym w:font="Wingdings" w:char="F0E0"/>
      </w:r>
      <w:r w:rsidRPr="00F44CB2">
        <w:rPr>
          <w:sz w:val="24"/>
          <w:szCs w:val="24"/>
        </w:rPr>
        <w:t xml:space="preserve"> res-blocks &amp; </w:t>
      </w:r>
      <w:proofErr w:type="spellStart"/>
      <w:r w:rsidRPr="00F44CB2">
        <w:rPr>
          <w:sz w:val="24"/>
          <w:szCs w:val="24"/>
        </w:rPr>
        <w:t>maxPooling</w:t>
      </w:r>
      <w:proofErr w:type="spellEnd"/>
      <w:r w:rsidR="005B0BE1" w:rsidRPr="00F44CB2">
        <w:rPr>
          <w:sz w:val="24"/>
          <w:szCs w:val="24"/>
        </w:rPr>
        <w:t xml:space="preserve"> </w:t>
      </w:r>
      <w:proofErr w:type="gramStart"/>
      <w:r w:rsidR="005B0BE1" w:rsidRPr="00F44CB2">
        <w:rPr>
          <w:sz w:val="24"/>
          <w:szCs w:val="24"/>
        </w:rPr>
        <w:t>( 5</w:t>
      </w:r>
      <w:proofErr w:type="gramEnd"/>
      <w:r w:rsidR="005B0BE1" w:rsidRPr="00F44CB2">
        <w:rPr>
          <w:sz w:val="24"/>
          <w:szCs w:val="24"/>
        </w:rPr>
        <w:t xml:space="preserve"> stages)</w:t>
      </w:r>
    </w:p>
    <w:p w14:paraId="01A80AA0" w14:textId="77777777" w:rsidR="00063FEE" w:rsidRDefault="00C76A31" w:rsidP="00063FEE">
      <w:pPr>
        <w:pStyle w:val="ListParagraph"/>
        <w:numPr>
          <w:ilvl w:val="1"/>
          <w:numId w:val="12"/>
        </w:numPr>
        <w:rPr>
          <w:sz w:val="24"/>
          <w:szCs w:val="24"/>
        </w:rPr>
      </w:pPr>
      <w:r w:rsidRPr="00063FEE">
        <w:rPr>
          <w:sz w:val="24"/>
          <w:szCs w:val="24"/>
        </w:rPr>
        <w:t xml:space="preserve">Decoder Path </w:t>
      </w:r>
      <w:r w:rsidRPr="00F44CB2">
        <w:sym w:font="Wingdings" w:char="F0E0"/>
      </w:r>
      <w:r w:rsidRPr="00063FEE">
        <w:rPr>
          <w:sz w:val="24"/>
          <w:szCs w:val="24"/>
        </w:rPr>
        <w:t xml:space="preserve"> res-blocks &amp; </w:t>
      </w:r>
      <w:proofErr w:type="spellStart"/>
      <w:r w:rsidRPr="00063FEE">
        <w:rPr>
          <w:sz w:val="24"/>
          <w:szCs w:val="24"/>
        </w:rPr>
        <w:t>upSampling</w:t>
      </w:r>
      <w:proofErr w:type="spellEnd"/>
      <w:r w:rsidR="005B0BE1" w:rsidRPr="00063FEE">
        <w:rPr>
          <w:sz w:val="24"/>
          <w:szCs w:val="24"/>
        </w:rPr>
        <w:t xml:space="preserve"> (5 stages)</w:t>
      </w:r>
    </w:p>
    <w:p w14:paraId="576CA7D0" w14:textId="77777777" w:rsidR="004F3E2C" w:rsidRDefault="00C76A31" w:rsidP="004F3E2C">
      <w:pPr>
        <w:pStyle w:val="ListParagraph"/>
        <w:numPr>
          <w:ilvl w:val="1"/>
          <w:numId w:val="12"/>
        </w:numPr>
        <w:rPr>
          <w:sz w:val="24"/>
          <w:szCs w:val="24"/>
        </w:rPr>
      </w:pPr>
      <w:r w:rsidRPr="00063FEE">
        <w:rPr>
          <w:sz w:val="24"/>
          <w:szCs w:val="24"/>
        </w:rPr>
        <w:t xml:space="preserve">Bottleneck </w:t>
      </w:r>
      <w:r w:rsidRPr="00F44CB2">
        <w:sym w:font="Wingdings" w:char="F0E0"/>
      </w:r>
      <w:r w:rsidRPr="00063FEE">
        <w:rPr>
          <w:sz w:val="24"/>
          <w:szCs w:val="24"/>
        </w:rPr>
        <w:t xml:space="preserve"> Connection between Encoder and Decoder</w:t>
      </w:r>
      <w:r w:rsidR="005B0BE1" w:rsidRPr="00063FEE">
        <w:rPr>
          <w:sz w:val="24"/>
          <w:szCs w:val="24"/>
        </w:rPr>
        <w:t xml:space="preserve"> (1 stage)</w:t>
      </w:r>
    </w:p>
    <w:p w14:paraId="78A88F89" w14:textId="77777777" w:rsidR="004F3E2C" w:rsidRDefault="00EF5650" w:rsidP="004F3E2C">
      <w:pPr>
        <w:pStyle w:val="ListParagraph"/>
        <w:numPr>
          <w:ilvl w:val="0"/>
          <w:numId w:val="12"/>
        </w:numPr>
        <w:rPr>
          <w:sz w:val="24"/>
          <w:szCs w:val="24"/>
        </w:rPr>
      </w:pPr>
      <w:proofErr w:type="spellStart"/>
      <w:r w:rsidRPr="004F3E2C">
        <w:rPr>
          <w:sz w:val="24"/>
          <w:szCs w:val="24"/>
        </w:rPr>
        <w:t>ResBlock</w:t>
      </w:r>
      <w:proofErr w:type="spellEnd"/>
      <w:r w:rsidRPr="004F3E2C">
        <w:rPr>
          <w:sz w:val="24"/>
          <w:szCs w:val="24"/>
        </w:rPr>
        <w:t xml:space="preserve"> </w:t>
      </w:r>
      <w:r w:rsidR="004461C5" w:rsidRPr="004F3E2C">
        <w:rPr>
          <w:sz w:val="24"/>
          <w:szCs w:val="24"/>
        </w:rPr>
        <w:t>unit within</w:t>
      </w:r>
      <w:r w:rsidRPr="004F3E2C">
        <w:rPr>
          <w:sz w:val="24"/>
          <w:szCs w:val="24"/>
        </w:rPr>
        <w:t xml:space="preserve"> </w:t>
      </w:r>
      <w:proofErr w:type="spellStart"/>
      <w:r w:rsidRPr="004F3E2C">
        <w:rPr>
          <w:sz w:val="24"/>
          <w:szCs w:val="24"/>
        </w:rPr>
        <w:t>ResUNet</w:t>
      </w:r>
      <w:proofErr w:type="spellEnd"/>
    </w:p>
    <w:p w14:paraId="3E272A47" w14:textId="77777777" w:rsidR="004F3E2C" w:rsidRDefault="003146EA" w:rsidP="004F3E2C">
      <w:pPr>
        <w:pStyle w:val="ListParagraph"/>
        <w:numPr>
          <w:ilvl w:val="0"/>
          <w:numId w:val="12"/>
        </w:numPr>
        <w:rPr>
          <w:sz w:val="24"/>
          <w:szCs w:val="24"/>
        </w:rPr>
      </w:pPr>
      <w:r w:rsidRPr="004F3E2C">
        <w:rPr>
          <w:sz w:val="24"/>
          <w:szCs w:val="24"/>
        </w:rPr>
        <w:t>Main path: two conv2D layers</w:t>
      </w:r>
    </w:p>
    <w:p w14:paraId="4458BA2C" w14:textId="42B1E83C" w:rsidR="003146EA" w:rsidRPr="004F3E2C" w:rsidRDefault="003146EA" w:rsidP="004F3E2C">
      <w:pPr>
        <w:pStyle w:val="ListParagraph"/>
        <w:numPr>
          <w:ilvl w:val="0"/>
          <w:numId w:val="12"/>
        </w:numPr>
        <w:rPr>
          <w:sz w:val="24"/>
          <w:szCs w:val="24"/>
        </w:rPr>
      </w:pPr>
      <w:r w:rsidRPr="004F3E2C">
        <w:rPr>
          <w:sz w:val="24"/>
          <w:szCs w:val="24"/>
        </w:rPr>
        <w:t>Shortcut path: one conv2D layer</w:t>
      </w:r>
    </w:p>
    <w:p w14:paraId="43D9C7C2" w14:textId="667FEA5D" w:rsidR="004461C5" w:rsidRPr="00072656" w:rsidRDefault="00C52849" w:rsidP="004461C5">
      <w:pPr>
        <w:rPr>
          <w:sz w:val="24"/>
          <w:szCs w:val="24"/>
        </w:rPr>
      </w:pPr>
      <w:r w:rsidRPr="00F44CB2">
        <w:rPr>
          <w:sz w:val="24"/>
          <w:szCs w:val="24"/>
        </w:rPr>
        <w:t>Test</w:t>
      </w:r>
      <w:r w:rsidR="00072656">
        <w:rPr>
          <w:sz w:val="24"/>
          <w:szCs w:val="24"/>
        </w:rPr>
        <w:t xml:space="preserve"> </w:t>
      </w:r>
      <w:proofErr w:type="spellStart"/>
      <w:r w:rsidR="00072656">
        <w:rPr>
          <w:sz w:val="24"/>
          <w:szCs w:val="24"/>
        </w:rPr>
        <w:t>ResUNet</w:t>
      </w:r>
      <w:proofErr w:type="spellEnd"/>
      <w:r w:rsidRPr="00F44CB2">
        <w:rPr>
          <w:sz w:val="24"/>
          <w:szCs w:val="24"/>
        </w:rPr>
        <w:t xml:space="preserve"> with </w:t>
      </w:r>
      <w:r w:rsidR="00A63BED" w:rsidRPr="00F44CB2">
        <w:rPr>
          <w:sz w:val="24"/>
          <w:szCs w:val="24"/>
        </w:rPr>
        <w:t xml:space="preserve">images </w:t>
      </w:r>
      <w:r w:rsidR="00072656">
        <w:rPr>
          <w:sz w:val="24"/>
          <w:szCs w:val="24"/>
        </w:rPr>
        <w:t>that the image classification step returned as “1” (tumor present)</w:t>
      </w:r>
    </w:p>
    <w:p w14:paraId="38ECF1A0" w14:textId="77777777" w:rsidR="004461C5" w:rsidRDefault="004461C5" w:rsidP="004461C5"/>
    <w:p w14:paraId="78C1C166" w14:textId="77777777" w:rsidR="00E04955" w:rsidRDefault="00E04955" w:rsidP="006E7EC7">
      <w:pPr>
        <w:pStyle w:val="Heading1"/>
      </w:pPr>
      <w:bookmarkStart w:id="20" w:name="_Toc65696046"/>
      <w:r>
        <w:t>Results</w:t>
      </w:r>
      <w:bookmarkEnd w:id="20"/>
    </w:p>
    <w:p w14:paraId="5FD59BF5" w14:textId="5FCEB760" w:rsidR="00225E98" w:rsidRPr="003B5D00" w:rsidRDefault="00225E98" w:rsidP="004F4624">
      <w:pPr>
        <w:pStyle w:val="Heading2"/>
        <w:numPr>
          <w:ilvl w:val="0"/>
          <w:numId w:val="15"/>
        </w:numPr>
      </w:pPr>
      <w:bookmarkStart w:id="21" w:name="_Toc65696047"/>
      <w:r>
        <w:t xml:space="preserve">Network </w:t>
      </w:r>
      <w:r w:rsidR="00072656">
        <w:t>E</w:t>
      </w:r>
      <w:r>
        <w:t>nsemble</w:t>
      </w:r>
      <w:bookmarkEnd w:id="21"/>
    </w:p>
    <w:p w14:paraId="57CA82E8" w14:textId="783A750A" w:rsidR="00460E0E" w:rsidRPr="00460E0E" w:rsidRDefault="00460E0E" w:rsidP="004F4624">
      <w:pPr>
        <w:pStyle w:val="ListParagraph"/>
        <w:numPr>
          <w:ilvl w:val="0"/>
          <w:numId w:val="13"/>
        </w:numPr>
      </w:pPr>
      <w:r w:rsidRPr="00460E0E">
        <w:t>10</w:t>
      </w:r>
      <w:r w:rsidR="00C77C8F">
        <w:t xml:space="preserve"> network</w:t>
      </w:r>
      <w:r w:rsidRPr="00460E0E">
        <w:t xml:space="preserve"> ensembles</w:t>
      </w:r>
      <w:r w:rsidR="00C77C8F">
        <w:t xml:space="preserve">, with 9 networks in each ensemble </w:t>
      </w:r>
    </w:p>
    <w:p w14:paraId="2AB8D8E7" w14:textId="77777777" w:rsidR="00460E0E" w:rsidRPr="00460E0E" w:rsidRDefault="00460E0E" w:rsidP="004F4624">
      <w:pPr>
        <w:pStyle w:val="ListParagraph"/>
        <w:numPr>
          <w:ilvl w:val="1"/>
          <w:numId w:val="13"/>
        </w:numPr>
      </w:pPr>
      <w:r w:rsidRPr="00460E0E">
        <w:t>Violin plots &amp; box and whisker plots: network performance in each ensemble</w:t>
      </w:r>
    </w:p>
    <w:p w14:paraId="3F777819" w14:textId="5C1B9F3D" w:rsidR="00460E0E" w:rsidRPr="00460E0E" w:rsidRDefault="00460E0E" w:rsidP="004F4624">
      <w:pPr>
        <w:pStyle w:val="ListParagraph"/>
        <w:numPr>
          <w:ilvl w:val="1"/>
          <w:numId w:val="13"/>
        </w:numPr>
      </w:pPr>
      <w:r w:rsidRPr="00460E0E">
        <w:t>Dotted lines = performance of individual network in ensemble:</w:t>
      </w:r>
    </w:p>
    <w:p w14:paraId="20CCF92C" w14:textId="77777777" w:rsidR="00225E98" w:rsidRDefault="00225E98" w:rsidP="00225E98">
      <w:r w:rsidRPr="00871467">
        <w:rPr>
          <w:noProof/>
        </w:rPr>
        <w:drawing>
          <wp:anchor distT="0" distB="0" distL="114300" distR="114300" simplePos="0" relativeHeight="251658256" behindDoc="0" locked="0" layoutInCell="1" allowOverlap="1" wp14:anchorId="781D0923" wp14:editId="045CDAC7">
            <wp:simplePos x="0" y="0"/>
            <wp:positionH relativeFrom="margin">
              <wp:posOffset>619125</wp:posOffset>
            </wp:positionH>
            <wp:positionV relativeFrom="paragraph">
              <wp:posOffset>107686</wp:posOffset>
            </wp:positionV>
            <wp:extent cx="4697440" cy="3331347"/>
            <wp:effectExtent l="0" t="0" r="8255" b="0"/>
            <wp:wrapNone/>
            <wp:docPr id="1058" name="Picture 14">
              <a:extLst xmlns:a="http://schemas.openxmlformats.org/drawingml/2006/main">
                <a:ext uri="{FF2B5EF4-FFF2-40B4-BE49-F238E27FC236}">
                  <a16:creationId xmlns:a16="http://schemas.microsoft.com/office/drawing/2014/main" id="{4282BDCB-C457-4016-982E-2E0E0F0911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4">
                      <a:extLst>
                        <a:ext uri="{FF2B5EF4-FFF2-40B4-BE49-F238E27FC236}">
                          <a16:creationId xmlns:a16="http://schemas.microsoft.com/office/drawing/2014/main" id="{4282BDCB-C457-4016-982E-2E0E0F091104}"/>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7440" cy="3331347"/>
                    </a:xfrm>
                    <a:prstGeom prst="rect">
                      <a:avLst/>
                    </a:prstGeom>
                    <a:noFill/>
                  </pic:spPr>
                </pic:pic>
              </a:graphicData>
            </a:graphic>
          </wp:anchor>
        </w:drawing>
      </w:r>
    </w:p>
    <w:p w14:paraId="727FC76D" w14:textId="77777777" w:rsidR="00225E98" w:rsidRPr="00BA7E23" w:rsidRDefault="00225E98" w:rsidP="00225E98"/>
    <w:p w14:paraId="2B129483" w14:textId="77777777" w:rsidR="00225E98" w:rsidRPr="00D73C15" w:rsidRDefault="00225E98" w:rsidP="00225E98"/>
    <w:p w14:paraId="02D83F6F" w14:textId="77777777" w:rsidR="00225E98" w:rsidRDefault="00225E98" w:rsidP="00225E98"/>
    <w:p w14:paraId="3D0630A2" w14:textId="77777777" w:rsidR="00225E98" w:rsidRDefault="00225E98" w:rsidP="00225E98"/>
    <w:p w14:paraId="3184903F" w14:textId="77777777" w:rsidR="00225E98" w:rsidRDefault="00225E98" w:rsidP="00225E98"/>
    <w:p w14:paraId="459E7FC0" w14:textId="77777777" w:rsidR="00225E98" w:rsidRDefault="00225E98" w:rsidP="00225E98"/>
    <w:p w14:paraId="6C97D1CC" w14:textId="77777777" w:rsidR="00225E98" w:rsidRDefault="00225E98" w:rsidP="00225E98"/>
    <w:p w14:paraId="17587247" w14:textId="77777777" w:rsidR="00225E98" w:rsidRDefault="00225E98" w:rsidP="00225E98">
      <w:r>
        <w:tab/>
      </w:r>
    </w:p>
    <w:p w14:paraId="3724C850" w14:textId="77777777" w:rsidR="00225E98" w:rsidRDefault="00225E98" w:rsidP="00225E98"/>
    <w:p w14:paraId="19257996" w14:textId="77777777" w:rsidR="00225E98" w:rsidRDefault="00225E98" w:rsidP="00225E98"/>
    <w:p w14:paraId="4DB61EC5" w14:textId="77777777" w:rsidR="00225E98" w:rsidRDefault="00225E98" w:rsidP="00225E98"/>
    <w:p w14:paraId="5EC75D02" w14:textId="01E05DBE" w:rsidR="00225E98" w:rsidRDefault="00A22BAF" w:rsidP="00225E98">
      <w:r w:rsidRPr="00871467">
        <w:rPr>
          <w:noProof/>
        </w:rPr>
        <w:drawing>
          <wp:anchor distT="0" distB="0" distL="114300" distR="114300" simplePos="0" relativeHeight="251658243" behindDoc="0" locked="0" layoutInCell="1" allowOverlap="1" wp14:anchorId="1808E7A4" wp14:editId="5669DADA">
            <wp:simplePos x="0" y="0"/>
            <wp:positionH relativeFrom="margin">
              <wp:align>center</wp:align>
            </wp:positionH>
            <wp:positionV relativeFrom="paragraph">
              <wp:posOffset>161161</wp:posOffset>
            </wp:positionV>
            <wp:extent cx="4539632" cy="3303435"/>
            <wp:effectExtent l="0" t="0" r="0" b="0"/>
            <wp:wrapNone/>
            <wp:docPr id="1055" name="Picture 12">
              <a:extLst xmlns:a="http://schemas.openxmlformats.org/drawingml/2006/main">
                <a:ext uri="{FF2B5EF4-FFF2-40B4-BE49-F238E27FC236}">
                  <a16:creationId xmlns:a16="http://schemas.microsoft.com/office/drawing/2014/main" id="{532ADFDA-3CC3-4733-A8F1-BC6EB3CEC3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2">
                      <a:extLst>
                        <a:ext uri="{FF2B5EF4-FFF2-40B4-BE49-F238E27FC236}">
                          <a16:creationId xmlns:a16="http://schemas.microsoft.com/office/drawing/2014/main" id="{532ADFDA-3CC3-4733-A8F1-BC6EB3CEC3DE}"/>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9632" cy="3303435"/>
                    </a:xfrm>
                    <a:prstGeom prst="rect">
                      <a:avLst/>
                    </a:prstGeom>
                    <a:noFill/>
                  </pic:spPr>
                </pic:pic>
              </a:graphicData>
            </a:graphic>
            <wp14:sizeRelH relativeFrom="margin">
              <wp14:pctWidth>0</wp14:pctWidth>
            </wp14:sizeRelH>
            <wp14:sizeRelV relativeFrom="margin">
              <wp14:pctHeight>0</wp14:pctHeight>
            </wp14:sizeRelV>
          </wp:anchor>
        </w:drawing>
      </w:r>
    </w:p>
    <w:p w14:paraId="2147EFB8" w14:textId="77777777" w:rsidR="00225E98" w:rsidRDefault="00225E98" w:rsidP="00225E98"/>
    <w:p w14:paraId="5FC41F16" w14:textId="49188648" w:rsidR="00225E98" w:rsidRDefault="00225E98" w:rsidP="00225E98"/>
    <w:p w14:paraId="01E98682" w14:textId="77777777" w:rsidR="00225E98" w:rsidRDefault="00225E98" w:rsidP="00225E98"/>
    <w:p w14:paraId="76D9D1D6" w14:textId="77777777" w:rsidR="00225E98" w:rsidRDefault="00225E98" w:rsidP="00225E98"/>
    <w:p w14:paraId="1D53E9D2" w14:textId="77777777" w:rsidR="00225E98" w:rsidRDefault="00225E98" w:rsidP="00225E98"/>
    <w:p w14:paraId="373DD70F" w14:textId="77777777" w:rsidR="00225E98" w:rsidRDefault="00225E98" w:rsidP="00225E98"/>
    <w:p w14:paraId="5A703603" w14:textId="77777777" w:rsidR="00225E98" w:rsidRDefault="00225E98" w:rsidP="00225E98"/>
    <w:p w14:paraId="1DD4E995" w14:textId="77777777" w:rsidR="00225E98" w:rsidRDefault="00225E98" w:rsidP="00225E98"/>
    <w:p w14:paraId="0C11C077" w14:textId="77777777" w:rsidR="00225E98" w:rsidRDefault="00225E98" w:rsidP="00225E98"/>
    <w:p w14:paraId="201145B6" w14:textId="77777777" w:rsidR="00225E98" w:rsidRDefault="00225E98" w:rsidP="00225E98"/>
    <w:p w14:paraId="51AC1E99" w14:textId="77777777" w:rsidR="00225E98" w:rsidRDefault="00225E98" w:rsidP="00225E98"/>
    <w:p w14:paraId="531EB85C" w14:textId="77777777" w:rsidR="00225E98" w:rsidRDefault="00225E98" w:rsidP="00225E98"/>
    <w:p w14:paraId="5C938706" w14:textId="77777777" w:rsidR="00225E98" w:rsidRDefault="00225E98" w:rsidP="00225E98"/>
    <w:p w14:paraId="22AFD6B6" w14:textId="208B09A3" w:rsidR="00225E98" w:rsidRDefault="00225E98" w:rsidP="00225E98"/>
    <w:p w14:paraId="4ECCBC50" w14:textId="10FD87DC" w:rsidR="00225E98" w:rsidRDefault="00E0552B" w:rsidP="00225E98">
      <w:r w:rsidRPr="00871467">
        <w:rPr>
          <w:noProof/>
        </w:rPr>
        <w:drawing>
          <wp:anchor distT="0" distB="0" distL="114300" distR="114300" simplePos="0" relativeHeight="251658244" behindDoc="0" locked="0" layoutInCell="1" allowOverlap="1" wp14:anchorId="4B55AD21" wp14:editId="2C23BC28">
            <wp:simplePos x="0" y="0"/>
            <wp:positionH relativeFrom="margin">
              <wp:align>center</wp:align>
            </wp:positionH>
            <wp:positionV relativeFrom="paragraph">
              <wp:posOffset>-469220</wp:posOffset>
            </wp:positionV>
            <wp:extent cx="4625619" cy="3366287"/>
            <wp:effectExtent l="0" t="0" r="3810" b="0"/>
            <wp:wrapNone/>
            <wp:docPr id="1052" name="Picture 10">
              <a:extLst xmlns:a="http://schemas.openxmlformats.org/drawingml/2006/main">
                <a:ext uri="{FF2B5EF4-FFF2-40B4-BE49-F238E27FC236}">
                  <a16:creationId xmlns:a16="http://schemas.microsoft.com/office/drawing/2014/main" id="{22E56CC6-15FC-405E-B848-F4F7B47212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
                      <a:extLst>
                        <a:ext uri="{FF2B5EF4-FFF2-40B4-BE49-F238E27FC236}">
                          <a16:creationId xmlns:a16="http://schemas.microsoft.com/office/drawing/2014/main" id="{22E56CC6-15FC-405E-B848-F4F7B4721244}"/>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5619" cy="3366287"/>
                    </a:xfrm>
                    <a:prstGeom prst="rect">
                      <a:avLst/>
                    </a:prstGeom>
                    <a:noFill/>
                  </pic:spPr>
                </pic:pic>
              </a:graphicData>
            </a:graphic>
            <wp14:sizeRelH relativeFrom="margin">
              <wp14:pctWidth>0</wp14:pctWidth>
            </wp14:sizeRelH>
            <wp14:sizeRelV relativeFrom="margin">
              <wp14:pctHeight>0</wp14:pctHeight>
            </wp14:sizeRelV>
          </wp:anchor>
        </w:drawing>
      </w:r>
    </w:p>
    <w:p w14:paraId="1F612BBF" w14:textId="77777777" w:rsidR="00225E98" w:rsidRDefault="00225E98" w:rsidP="00225E98"/>
    <w:p w14:paraId="6DD7FA54" w14:textId="77777777" w:rsidR="00225E98" w:rsidRDefault="00225E98" w:rsidP="00225E98"/>
    <w:p w14:paraId="11AB4E59" w14:textId="77777777" w:rsidR="00225E98" w:rsidRDefault="00225E98" w:rsidP="00225E98"/>
    <w:p w14:paraId="73E95A1C" w14:textId="77777777" w:rsidR="00225E98" w:rsidRDefault="00225E98" w:rsidP="00225E98"/>
    <w:p w14:paraId="5A32E3B3" w14:textId="77777777" w:rsidR="00225E98" w:rsidRDefault="00225E98" w:rsidP="00225E98"/>
    <w:p w14:paraId="6D5629DC" w14:textId="77777777" w:rsidR="00225E98" w:rsidRDefault="00225E98" w:rsidP="00225E98"/>
    <w:p w14:paraId="1D90C2FA" w14:textId="77777777" w:rsidR="00225E98" w:rsidRDefault="00225E98" w:rsidP="00225E98"/>
    <w:p w14:paraId="5594B395" w14:textId="77777777" w:rsidR="00225E98" w:rsidRDefault="00225E98" w:rsidP="00225E98"/>
    <w:p w14:paraId="44BA2EE6" w14:textId="75A9003C" w:rsidR="00225E98" w:rsidRDefault="00225E98" w:rsidP="00225E98"/>
    <w:p w14:paraId="6F7AE485" w14:textId="77777777" w:rsidR="00C77C8F" w:rsidRDefault="00C77C8F" w:rsidP="00225E98"/>
    <w:p w14:paraId="6474A405" w14:textId="3864DEC4" w:rsidR="00225E98" w:rsidRDefault="00225E98" w:rsidP="00225E98">
      <w:pPr>
        <w:pStyle w:val="Heading2"/>
      </w:pPr>
      <w:bookmarkStart w:id="22" w:name="_Toc65696048"/>
      <w:proofErr w:type="spellStart"/>
      <w:r>
        <w:t>ThreshNet</w:t>
      </w:r>
      <w:proofErr w:type="spellEnd"/>
      <w:r>
        <w:t xml:space="preserve"> system vs </w:t>
      </w:r>
      <w:r w:rsidR="00A22BAF">
        <w:t>i</w:t>
      </w:r>
      <w:r>
        <w:t>ndividual networks</w:t>
      </w:r>
      <w:bookmarkEnd w:id="22"/>
    </w:p>
    <w:p w14:paraId="69C53047" w14:textId="77777777" w:rsidR="00225E98" w:rsidRDefault="00225E98" w:rsidP="00225E98"/>
    <w:p w14:paraId="4CD9F32D" w14:textId="77777777" w:rsidR="00225E98" w:rsidRDefault="00225E98" w:rsidP="00225E98">
      <w:r w:rsidRPr="00835DE2">
        <w:rPr>
          <w:noProof/>
        </w:rPr>
        <w:drawing>
          <wp:anchor distT="0" distB="0" distL="114300" distR="114300" simplePos="0" relativeHeight="251658247" behindDoc="0" locked="0" layoutInCell="1" allowOverlap="1" wp14:anchorId="0CC0A1D7" wp14:editId="4AD0E1CD">
            <wp:simplePos x="0" y="0"/>
            <wp:positionH relativeFrom="margin">
              <wp:align>center</wp:align>
            </wp:positionH>
            <wp:positionV relativeFrom="paragraph">
              <wp:posOffset>7198</wp:posOffset>
            </wp:positionV>
            <wp:extent cx="4837043" cy="3015019"/>
            <wp:effectExtent l="0" t="0" r="0" b="0"/>
            <wp:wrapNone/>
            <wp:docPr id="3074" name="Picture 2">
              <a:extLst xmlns:a="http://schemas.openxmlformats.org/drawingml/2006/main">
                <a:ext uri="{FF2B5EF4-FFF2-40B4-BE49-F238E27FC236}">
                  <a16:creationId xmlns:a16="http://schemas.microsoft.com/office/drawing/2014/main" id="{7DC9ED85-2870-4DA4-8536-0A9CAE44D3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7DC9ED85-2870-4DA4-8536-0A9CAE44D3C9}"/>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7043" cy="3015019"/>
                    </a:xfrm>
                    <a:prstGeom prst="rect">
                      <a:avLst/>
                    </a:prstGeom>
                    <a:noFill/>
                  </pic:spPr>
                </pic:pic>
              </a:graphicData>
            </a:graphic>
          </wp:anchor>
        </w:drawing>
      </w:r>
    </w:p>
    <w:p w14:paraId="6052E7F4" w14:textId="77777777" w:rsidR="00225E98" w:rsidRDefault="00225E98" w:rsidP="00225E98"/>
    <w:p w14:paraId="679956FA" w14:textId="77777777" w:rsidR="00225E98" w:rsidRDefault="00225E98" w:rsidP="00225E98"/>
    <w:p w14:paraId="00AA9EC6" w14:textId="77777777" w:rsidR="00225E98" w:rsidRDefault="00225E98" w:rsidP="00225E98"/>
    <w:p w14:paraId="2C99BF43" w14:textId="77777777" w:rsidR="00225E98" w:rsidRDefault="00225E98" w:rsidP="00225E98"/>
    <w:p w14:paraId="214B4310" w14:textId="77777777" w:rsidR="00225E98" w:rsidRDefault="00225E98" w:rsidP="00225E98"/>
    <w:p w14:paraId="5F5873FF" w14:textId="77777777" w:rsidR="00225E98" w:rsidRDefault="00225E98" w:rsidP="00225E98"/>
    <w:p w14:paraId="5F66E227" w14:textId="77777777" w:rsidR="00225E98" w:rsidRDefault="00225E98" w:rsidP="00225E98"/>
    <w:p w14:paraId="08FED288" w14:textId="77777777" w:rsidR="00225E98" w:rsidRDefault="00225E98" w:rsidP="00225E98"/>
    <w:p w14:paraId="32DF4F26" w14:textId="77777777" w:rsidR="00225E98" w:rsidRDefault="00225E98" w:rsidP="00225E98"/>
    <w:p w14:paraId="3BEC30EF" w14:textId="77777777" w:rsidR="00225E98" w:rsidRDefault="00225E98" w:rsidP="00225E98"/>
    <w:p w14:paraId="6F1E0947" w14:textId="77777777" w:rsidR="00225E98" w:rsidRDefault="00225E98" w:rsidP="00225E98"/>
    <w:p w14:paraId="6E56DB6E" w14:textId="77777777" w:rsidR="00225E98" w:rsidRDefault="00225E98" w:rsidP="00225E98"/>
    <w:p w14:paraId="152D07DF" w14:textId="301838DB" w:rsidR="00225E98" w:rsidRDefault="00A22BAF" w:rsidP="00225E98">
      <w:r w:rsidRPr="00835DE2">
        <w:rPr>
          <w:noProof/>
        </w:rPr>
        <w:drawing>
          <wp:anchor distT="0" distB="0" distL="114300" distR="114300" simplePos="0" relativeHeight="251658245" behindDoc="0" locked="0" layoutInCell="1" allowOverlap="1" wp14:anchorId="7FB0FF71" wp14:editId="356635C8">
            <wp:simplePos x="0" y="0"/>
            <wp:positionH relativeFrom="margin">
              <wp:align>center</wp:align>
            </wp:positionH>
            <wp:positionV relativeFrom="paragraph">
              <wp:posOffset>-217316</wp:posOffset>
            </wp:positionV>
            <wp:extent cx="4760555" cy="2980708"/>
            <wp:effectExtent l="0" t="0" r="0" b="0"/>
            <wp:wrapNone/>
            <wp:docPr id="3076" name="Picture 4">
              <a:extLst xmlns:a="http://schemas.openxmlformats.org/drawingml/2006/main">
                <a:ext uri="{FF2B5EF4-FFF2-40B4-BE49-F238E27FC236}">
                  <a16:creationId xmlns:a16="http://schemas.microsoft.com/office/drawing/2014/main" id="{52C362C9-7A25-41D0-8445-66498E2C5D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52C362C9-7A25-41D0-8445-66498E2C5DA3}"/>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0555" cy="2980708"/>
                    </a:xfrm>
                    <a:prstGeom prst="rect">
                      <a:avLst/>
                    </a:prstGeom>
                    <a:noFill/>
                  </pic:spPr>
                </pic:pic>
              </a:graphicData>
            </a:graphic>
          </wp:anchor>
        </w:drawing>
      </w:r>
    </w:p>
    <w:p w14:paraId="7B93A1B1" w14:textId="37434606" w:rsidR="00225E98" w:rsidRDefault="00225E98" w:rsidP="00225E98"/>
    <w:p w14:paraId="69AEFF88" w14:textId="5E792C03" w:rsidR="00225E98" w:rsidRDefault="00225E98" w:rsidP="00225E98"/>
    <w:p w14:paraId="798DE489" w14:textId="77777777" w:rsidR="00225E98" w:rsidRDefault="00225E98" w:rsidP="00225E98"/>
    <w:p w14:paraId="53855DB2" w14:textId="77777777" w:rsidR="00225E98" w:rsidRDefault="00225E98" w:rsidP="00225E98"/>
    <w:p w14:paraId="3E684E4E" w14:textId="77777777" w:rsidR="00225E98" w:rsidRDefault="00225E98" w:rsidP="00225E98"/>
    <w:p w14:paraId="4290DB9B" w14:textId="77777777" w:rsidR="00225E98" w:rsidRDefault="00225E98" w:rsidP="00225E98"/>
    <w:p w14:paraId="4A4597E8" w14:textId="77777777" w:rsidR="00225E98" w:rsidRDefault="00225E98" w:rsidP="00225E98"/>
    <w:p w14:paraId="6AE18DE0" w14:textId="77777777" w:rsidR="00225E98" w:rsidRDefault="00225E98" w:rsidP="00225E98"/>
    <w:p w14:paraId="6A0CA81C" w14:textId="77777777" w:rsidR="00225E98" w:rsidRPr="00835DE2" w:rsidRDefault="00225E98" w:rsidP="00225E98"/>
    <w:p w14:paraId="029A1D02" w14:textId="2AB11CEC" w:rsidR="00225E98" w:rsidRDefault="00A22BAF" w:rsidP="00225E98">
      <w:r w:rsidRPr="00835DE2">
        <w:rPr>
          <w:noProof/>
        </w:rPr>
        <w:drawing>
          <wp:anchor distT="0" distB="0" distL="114300" distR="114300" simplePos="0" relativeHeight="251658246" behindDoc="0" locked="0" layoutInCell="1" allowOverlap="1" wp14:anchorId="160A7505" wp14:editId="69B3FA60">
            <wp:simplePos x="0" y="0"/>
            <wp:positionH relativeFrom="margin">
              <wp:posOffset>598170</wp:posOffset>
            </wp:positionH>
            <wp:positionV relativeFrom="paragraph">
              <wp:posOffset>13970</wp:posOffset>
            </wp:positionV>
            <wp:extent cx="4542150" cy="3221218"/>
            <wp:effectExtent l="0" t="0" r="0" b="0"/>
            <wp:wrapNone/>
            <wp:docPr id="2054" name="Picture 6">
              <a:extLst xmlns:a="http://schemas.openxmlformats.org/drawingml/2006/main">
                <a:ext uri="{FF2B5EF4-FFF2-40B4-BE49-F238E27FC236}">
                  <a16:creationId xmlns:a16="http://schemas.microsoft.com/office/drawing/2014/main" id="{EB40699A-4A62-413C-9DCB-E1F0A2D5B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EB40699A-4A62-413C-9DCB-E1F0A2D5B6C6}"/>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2150" cy="3221218"/>
                    </a:xfrm>
                    <a:prstGeom prst="rect">
                      <a:avLst/>
                    </a:prstGeom>
                    <a:noFill/>
                  </pic:spPr>
                </pic:pic>
              </a:graphicData>
            </a:graphic>
            <wp14:sizeRelH relativeFrom="margin">
              <wp14:pctWidth>0</wp14:pctWidth>
            </wp14:sizeRelH>
            <wp14:sizeRelV relativeFrom="margin">
              <wp14:pctHeight>0</wp14:pctHeight>
            </wp14:sizeRelV>
          </wp:anchor>
        </w:drawing>
      </w:r>
    </w:p>
    <w:p w14:paraId="6D57793D" w14:textId="77777777" w:rsidR="00225E98" w:rsidRDefault="00225E98" w:rsidP="00225E98"/>
    <w:p w14:paraId="4FD31D1C" w14:textId="77777777" w:rsidR="00225E98" w:rsidRDefault="00225E98" w:rsidP="00225E98"/>
    <w:p w14:paraId="7110A6FE" w14:textId="7D8A0211" w:rsidR="00225E98" w:rsidRDefault="00225E98" w:rsidP="00225E98"/>
    <w:p w14:paraId="1B72E75F" w14:textId="6A14FD58" w:rsidR="00E378D4" w:rsidRDefault="00E378D4"/>
    <w:p w14:paraId="5ED8D904" w14:textId="4F07FB7D" w:rsidR="00777322" w:rsidRDefault="00777322" w:rsidP="00777322">
      <w:pPr>
        <w:pStyle w:val="Heading2"/>
        <w:numPr>
          <w:ilvl w:val="0"/>
          <w:numId w:val="0"/>
        </w:numPr>
        <w:ind w:left="720"/>
      </w:pPr>
    </w:p>
    <w:p w14:paraId="0047D3FD" w14:textId="06EC4A2E" w:rsidR="00777322" w:rsidRDefault="00777322" w:rsidP="00777322"/>
    <w:p w14:paraId="31E689C6" w14:textId="74403A35" w:rsidR="00777322" w:rsidRDefault="00777322" w:rsidP="00777322"/>
    <w:p w14:paraId="5F05F5D1" w14:textId="02B448CB" w:rsidR="00777322" w:rsidRDefault="00777322" w:rsidP="00777322"/>
    <w:p w14:paraId="59593C82" w14:textId="4F7319E0" w:rsidR="00777322" w:rsidRDefault="00777322" w:rsidP="00777322"/>
    <w:p w14:paraId="0DB47E45" w14:textId="605CD303" w:rsidR="00777322" w:rsidRDefault="00777322" w:rsidP="00777322"/>
    <w:p w14:paraId="0688C39B" w14:textId="77777777" w:rsidR="00777322" w:rsidRPr="00777322" w:rsidRDefault="00777322" w:rsidP="00777322"/>
    <w:p w14:paraId="56D85ED3" w14:textId="0B986FC4" w:rsidR="00324E03" w:rsidRDefault="00200F7D" w:rsidP="00200F7D">
      <w:pPr>
        <w:pStyle w:val="Heading2"/>
      </w:pPr>
      <w:r>
        <w:t>ROC</w:t>
      </w:r>
    </w:p>
    <w:p w14:paraId="25B7DE6B" w14:textId="0F27C450" w:rsidR="00324E03" w:rsidRDefault="00324E03" w:rsidP="00896B4F"/>
    <w:p w14:paraId="39CC3E71" w14:textId="00BC03A1" w:rsidR="00324E03" w:rsidRDefault="00324E03" w:rsidP="00896B4F"/>
    <w:p w14:paraId="65CCA194" w14:textId="3C4B93D3" w:rsidR="006F1E84" w:rsidRDefault="006F1E84" w:rsidP="00896B4F"/>
    <w:p w14:paraId="243B7218" w14:textId="16679AAE" w:rsidR="00200F7D" w:rsidRDefault="00200F7D" w:rsidP="00896B4F"/>
    <w:p w14:paraId="3F048F00" w14:textId="40DE34F0" w:rsidR="00200F7D" w:rsidRDefault="00200F7D" w:rsidP="00896B4F"/>
    <w:p w14:paraId="6438FF22" w14:textId="02468D25" w:rsidR="00200F7D" w:rsidRDefault="00200F7D" w:rsidP="00896B4F"/>
    <w:p w14:paraId="56D7AAAE" w14:textId="67A17F42" w:rsidR="00200F7D" w:rsidRDefault="00200F7D" w:rsidP="00896B4F">
      <w:r w:rsidRPr="00E378D4">
        <w:rPr>
          <w:noProof/>
        </w:rPr>
        <w:drawing>
          <wp:anchor distT="0" distB="0" distL="114300" distR="114300" simplePos="0" relativeHeight="251658250" behindDoc="0" locked="0" layoutInCell="1" allowOverlap="1" wp14:anchorId="6CC6C63C" wp14:editId="5B5E76BF">
            <wp:simplePos x="0" y="0"/>
            <wp:positionH relativeFrom="margin">
              <wp:posOffset>716280</wp:posOffset>
            </wp:positionH>
            <wp:positionV relativeFrom="paragraph">
              <wp:posOffset>6439</wp:posOffset>
            </wp:positionV>
            <wp:extent cx="4865621" cy="3505200"/>
            <wp:effectExtent l="0" t="0" r="0" b="0"/>
            <wp:wrapNone/>
            <wp:docPr id="3078" name="Picture 6">
              <a:extLst xmlns:a="http://schemas.openxmlformats.org/drawingml/2006/main">
                <a:ext uri="{FF2B5EF4-FFF2-40B4-BE49-F238E27FC236}">
                  <a16:creationId xmlns:a16="http://schemas.microsoft.com/office/drawing/2014/main" id="{D1066D08-7147-44BB-A34F-E2DE7E1F9F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D1066D08-7147-44BB-A34F-E2DE7E1F9F1A}"/>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5621" cy="3505200"/>
                    </a:xfrm>
                    <a:prstGeom prst="rect">
                      <a:avLst/>
                    </a:prstGeom>
                    <a:noFill/>
                  </pic:spPr>
                </pic:pic>
              </a:graphicData>
            </a:graphic>
            <wp14:sizeRelH relativeFrom="margin">
              <wp14:pctWidth>0</wp14:pctWidth>
            </wp14:sizeRelH>
            <wp14:sizeRelV relativeFrom="margin">
              <wp14:pctHeight>0</wp14:pctHeight>
            </wp14:sizeRelV>
          </wp:anchor>
        </w:drawing>
      </w:r>
    </w:p>
    <w:p w14:paraId="48B99401" w14:textId="4FBB6445" w:rsidR="00200F7D" w:rsidRDefault="00200F7D" w:rsidP="00896B4F"/>
    <w:p w14:paraId="5600FB29" w14:textId="70C9FA26" w:rsidR="00200F7D" w:rsidRDefault="00200F7D" w:rsidP="00896B4F"/>
    <w:p w14:paraId="47086048" w14:textId="32080797" w:rsidR="00200F7D" w:rsidRDefault="00200F7D" w:rsidP="00896B4F"/>
    <w:p w14:paraId="07DC316B" w14:textId="25608A66" w:rsidR="00200F7D" w:rsidRDefault="00200F7D" w:rsidP="00896B4F"/>
    <w:p w14:paraId="03AA2B33" w14:textId="3247E339" w:rsidR="00200F7D" w:rsidRDefault="00200F7D" w:rsidP="00896B4F"/>
    <w:p w14:paraId="0AE4D52E" w14:textId="76BA8B1F" w:rsidR="00200F7D" w:rsidRDefault="00200F7D" w:rsidP="00896B4F"/>
    <w:p w14:paraId="45AE2117" w14:textId="323FDFD8" w:rsidR="00200F7D" w:rsidRDefault="00200F7D" w:rsidP="00896B4F"/>
    <w:p w14:paraId="5EE64243" w14:textId="4274794A" w:rsidR="00200F7D" w:rsidRDefault="00200F7D" w:rsidP="00896B4F"/>
    <w:p w14:paraId="18643504" w14:textId="0530296E" w:rsidR="00200F7D" w:rsidRDefault="00200F7D" w:rsidP="00896B4F"/>
    <w:p w14:paraId="14555E0F" w14:textId="5CDF35D4" w:rsidR="00200F7D" w:rsidRDefault="00200F7D" w:rsidP="00896B4F"/>
    <w:p w14:paraId="49445342" w14:textId="340EB83B" w:rsidR="00200F7D" w:rsidRDefault="00200F7D" w:rsidP="00896B4F"/>
    <w:p w14:paraId="373819CC" w14:textId="640D86D0" w:rsidR="00200F7D" w:rsidRDefault="00200F7D" w:rsidP="00896B4F"/>
    <w:p w14:paraId="5748A83C" w14:textId="620DD8A8" w:rsidR="00200F7D" w:rsidRDefault="00C77C8F" w:rsidP="00896B4F">
      <w:r w:rsidRPr="00E378D4">
        <w:rPr>
          <w:noProof/>
        </w:rPr>
        <w:drawing>
          <wp:anchor distT="0" distB="0" distL="114300" distR="114300" simplePos="0" relativeHeight="251658242" behindDoc="0" locked="0" layoutInCell="1" allowOverlap="1" wp14:anchorId="17179818" wp14:editId="6BF282E7">
            <wp:simplePos x="0" y="0"/>
            <wp:positionH relativeFrom="margin">
              <wp:posOffset>586492</wp:posOffset>
            </wp:positionH>
            <wp:positionV relativeFrom="paragraph">
              <wp:posOffset>85059</wp:posOffset>
            </wp:positionV>
            <wp:extent cx="5038392" cy="3573145"/>
            <wp:effectExtent l="0" t="0" r="0" b="0"/>
            <wp:wrapNone/>
            <wp:docPr id="13" name="Picture 4">
              <a:extLst xmlns:a="http://schemas.openxmlformats.org/drawingml/2006/main">
                <a:ext uri="{FF2B5EF4-FFF2-40B4-BE49-F238E27FC236}">
                  <a16:creationId xmlns:a16="http://schemas.microsoft.com/office/drawing/2014/main" id="{0CF08066-94DE-4764-B330-F8C984C2A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0CF08066-94DE-4764-B330-F8C984C2A1F2}"/>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392" cy="3573145"/>
                    </a:xfrm>
                    <a:prstGeom prst="rect">
                      <a:avLst/>
                    </a:prstGeom>
                    <a:noFill/>
                  </pic:spPr>
                </pic:pic>
              </a:graphicData>
            </a:graphic>
            <wp14:sizeRelH relativeFrom="margin">
              <wp14:pctWidth>0</wp14:pctWidth>
            </wp14:sizeRelH>
            <wp14:sizeRelV relativeFrom="margin">
              <wp14:pctHeight>0</wp14:pctHeight>
            </wp14:sizeRelV>
          </wp:anchor>
        </w:drawing>
      </w:r>
    </w:p>
    <w:p w14:paraId="3D995DA1" w14:textId="680FF678" w:rsidR="00200F7D" w:rsidRDefault="00200F7D" w:rsidP="00896B4F"/>
    <w:p w14:paraId="4F90DC57" w14:textId="6DC60DD7" w:rsidR="00200F7D" w:rsidRDefault="00200F7D" w:rsidP="00896B4F"/>
    <w:p w14:paraId="52612809" w14:textId="37A88B88" w:rsidR="00200F7D" w:rsidRDefault="00200F7D" w:rsidP="00896B4F"/>
    <w:p w14:paraId="0A5B2FB9" w14:textId="298578B2" w:rsidR="00200F7D" w:rsidRDefault="00200F7D" w:rsidP="00C77C8F">
      <w:pPr>
        <w:jc w:val="center"/>
      </w:pPr>
      <w:r w:rsidRPr="00851B87">
        <w:rPr>
          <w:noProof/>
        </w:rPr>
        <w:drawing>
          <wp:inline distT="0" distB="0" distL="0" distR="0" wp14:anchorId="52920D15" wp14:editId="677AA029">
            <wp:extent cx="4838852" cy="3431635"/>
            <wp:effectExtent l="0" t="0" r="0" b="0"/>
            <wp:docPr id="1032" name="Picture 8">
              <a:extLst xmlns:a="http://schemas.openxmlformats.org/drawingml/2006/main">
                <a:ext uri="{FF2B5EF4-FFF2-40B4-BE49-F238E27FC236}">
                  <a16:creationId xmlns:a16="http://schemas.microsoft.com/office/drawing/2014/main" id="{6E9C2ADA-A95A-4C65-94BB-389D898AB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a:extLst>
                        <a:ext uri="{FF2B5EF4-FFF2-40B4-BE49-F238E27FC236}">
                          <a16:creationId xmlns:a16="http://schemas.microsoft.com/office/drawing/2014/main" id="{6E9C2ADA-A95A-4C65-94BB-389D898AB574}"/>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4565" cy="3442779"/>
                    </a:xfrm>
                    <a:prstGeom prst="rect">
                      <a:avLst/>
                    </a:prstGeom>
                    <a:noFill/>
                  </pic:spPr>
                </pic:pic>
              </a:graphicData>
            </a:graphic>
          </wp:inline>
        </w:drawing>
      </w:r>
    </w:p>
    <w:p w14:paraId="2AAB7ED9" w14:textId="77777777" w:rsidR="00200F7D" w:rsidRDefault="00200F7D" w:rsidP="00896B4F"/>
    <w:p w14:paraId="12306653" w14:textId="7227EDB9" w:rsidR="001A7803" w:rsidRDefault="001A7803" w:rsidP="001A7803">
      <w:pPr>
        <w:pStyle w:val="Heading2"/>
      </w:pPr>
      <w:bookmarkStart w:id="23" w:name="_Toc65696049"/>
      <w:r>
        <w:t>Image segmentation</w:t>
      </w:r>
      <w:bookmarkEnd w:id="23"/>
    </w:p>
    <w:p w14:paraId="23734A37" w14:textId="2C2A637D" w:rsidR="006F1E84" w:rsidRPr="006F1E84" w:rsidRDefault="006F1E84" w:rsidP="006F1E84"/>
    <w:p w14:paraId="27917FEA" w14:textId="71377206" w:rsidR="00504350" w:rsidRDefault="00C77C8F" w:rsidP="000333E8">
      <w:r w:rsidRPr="000333E8">
        <w:drawing>
          <wp:anchor distT="0" distB="0" distL="114300" distR="114300" simplePos="0" relativeHeight="251658251" behindDoc="0" locked="0" layoutInCell="1" allowOverlap="1" wp14:anchorId="71941245" wp14:editId="343705C7">
            <wp:simplePos x="0" y="0"/>
            <wp:positionH relativeFrom="margin">
              <wp:posOffset>-635</wp:posOffset>
            </wp:positionH>
            <wp:positionV relativeFrom="paragraph">
              <wp:posOffset>3175</wp:posOffset>
            </wp:positionV>
            <wp:extent cx="2563495" cy="1835785"/>
            <wp:effectExtent l="0" t="0" r="8255" b="0"/>
            <wp:wrapNone/>
            <wp:docPr id="40" name="Picture 2">
              <a:extLst xmlns:a="http://schemas.openxmlformats.org/drawingml/2006/main">
                <a:ext uri="{FF2B5EF4-FFF2-40B4-BE49-F238E27FC236}">
                  <a16:creationId xmlns:a16="http://schemas.microsoft.com/office/drawing/2014/main" id="{C543C99D-07D6-48F8-A79C-3067CA75A0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C543C99D-07D6-48F8-A79C-3067CA75A03C}"/>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l="50746"/>
                    <a:stretch/>
                  </pic:blipFill>
                  <pic:spPr bwMode="auto">
                    <a:xfrm>
                      <a:off x="0" y="0"/>
                      <a:ext cx="2563495" cy="1835785"/>
                    </a:xfrm>
                    <a:prstGeom prst="rect">
                      <a:avLst/>
                    </a:prstGeom>
                    <a:noFill/>
                  </pic:spPr>
                </pic:pic>
              </a:graphicData>
            </a:graphic>
            <wp14:sizeRelH relativeFrom="margin">
              <wp14:pctWidth>0</wp14:pctWidth>
            </wp14:sizeRelH>
            <wp14:sizeRelV relativeFrom="margin">
              <wp14:pctHeight>0</wp14:pctHeight>
            </wp14:sizeRelV>
          </wp:anchor>
        </w:drawing>
      </w:r>
      <w:r w:rsidR="00DB026A" w:rsidRPr="000333E8">
        <w:rPr>
          <w:noProof/>
        </w:rPr>
        <w:drawing>
          <wp:anchor distT="0" distB="0" distL="114300" distR="114300" simplePos="0" relativeHeight="251658252" behindDoc="0" locked="0" layoutInCell="1" allowOverlap="1" wp14:anchorId="56E25BFC" wp14:editId="363AE326">
            <wp:simplePos x="0" y="0"/>
            <wp:positionH relativeFrom="margin">
              <wp:align>right</wp:align>
            </wp:positionH>
            <wp:positionV relativeFrom="paragraph">
              <wp:posOffset>3841</wp:posOffset>
            </wp:positionV>
            <wp:extent cx="2758068" cy="1951355"/>
            <wp:effectExtent l="0" t="0" r="0" b="0"/>
            <wp:wrapNone/>
            <wp:docPr id="1028" name="Picture 4">
              <a:extLst xmlns:a="http://schemas.openxmlformats.org/drawingml/2006/main">
                <a:ext uri="{FF2B5EF4-FFF2-40B4-BE49-F238E27FC236}">
                  <a16:creationId xmlns:a16="http://schemas.microsoft.com/office/drawing/2014/main" id="{03B0D54F-BC6C-48AD-B302-F7B5FABF2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03B0D54F-BC6C-48AD-B302-F7B5FABF2611}"/>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r="49160"/>
                    <a:stretch/>
                  </pic:blipFill>
                  <pic:spPr bwMode="auto">
                    <a:xfrm>
                      <a:off x="0" y="0"/>
                      <a:ext cx="2758068" cy="1951355"/>
                    </a:xfrm>
                    <a:prstGeom prst="rect">
                      <a:avLst/>
                    </a:prstGeom>
                    <a:noFill/>
                  </pic:spPr>
                </pic:pic>
              </a:graphicData>
            </a:graphic>
            <wp14:sizeRelH relativeFrom="margin">
              <wp14:pctWidth>0</wp14:pctWidth>
            </wp14:sizeRelH>
          </wp:anchor>
        </w:drawing>
      </w:r>
    </w:p>
    <w:p w14:paraId="50EA4233" w14:textId="77777777" w:rsidR="00504350" w:rsidRDefault="00504350" w:rsidP="000333E8"/>
    <w:p w14:paraId="3578395B" w14:textId="77777777" w:rsidR="00504350" w:rsidRDefault="00504350" w:rsidP="000333E8"/>
    <w:p w14:paraId="247CAF94" w14:textId="77777777" w:rsidR="00504350" w:rsidRDefault="00504350" w:rsidP="000333E8"/>
    <w:p w14:paraId="687F7D59" w14:textId="77777777" w:rsidR="00504350" w:rsidRDefault="00504350" w:rsidP="000333E8"/>
    <w:p w14:paraId="3D9FD41F" w14:textId="5E0E33D9" w:rsidR="000333E8" w:rsidRPr="000333E8" w:rsidRDefault="000333E8" w:rsidP="000333E8"/>
    <w:p w14:paraId="2E0DFB42" w14:textId="17E6C91C" w:rsidR="00A03161" w:rsidRDefault="00A03161"/>
    <w:p w14:paraId="15A8C91A" w14:textId="765AB5EB" w:rsidR="000333E8" w:rsidRDefault="000333E8"/>
    <w:p w14:paraId="4D45F398" w14:textId="1AB021EA" w:rsidR="009D2E1D" w:rsidRDefault="006F1E84">
      <w:r w:rsidRPr="000333E8">
        <w:rPr>
          <w:noProof/>
        </w:rPr>
        <w:drawing>
          <wp:anchor distT="0" distB="0" distL="114300" distR="114300" simplePos="0" relativeHeight="251658248" behindDoc="0" locked="0" layoutInCell="1" allowOverlap="1" wp14:anchorId="39BDC340" wp14:editId="67B4A134">
            <wp:simplePos x="0" y="0"/>
            <wp:positionH relativeFrom="column">
              <wp:posOffset>53486</wp:posOffset>
            </wp:positionH>
            <wp:positionV relativeFrom="paragraph">
              <wp:posOffset>152912</wp:posOffset>
            </wp:positionV>
            <wp:extent cx="5943600" cy="396240"/>
            <wp:effectExtent l="0" t="0" r="0" b="3810"/>
            <wp:wrapNone/>
            <wp:docPr id="41" name="Picture 10">
              <a:extLst xmlns:a="http://schemas.openxmlformats.org/drawingml/2006/main">
                <a:ext uri="{FF2B5EF4-FFF2-40B4-BE49-F238E27FC236}">
                  <a16:creationId xmlns:a16="http://schemas.microsoft.com/office/drawing/2014/main" id="{E81A2CD6-A852-4DD3-805A-00676BF50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81A2CD6-A852-4DD3-805A-00676BF506D6}"/>
                        </a:ext>
                      </a:extLst>
                    </pic:cNvPr>
                    <pic:cNvPicPr>
                      <a:picLocks noChangeAspect="1"/>
                    </pic:cNvPicPr>
                  </pic:nvPicPr>
                  <pic:blipFill>
                    <a:blip r:embed="rId21"/>
                    <a:stretch>
                      <a:fillRect/>
                    </a:stretch>
                  </pic:blipFill>
                  <pic:spPr>
                    <a:xfrm>
                      <a:off x="0" y="0"/>
                      <a:ext cx="5943600" cy="396240"/>
                    </a:xfrm>
                    <a:prstGeom prst="rect">
                      <a:avLst/>
                    </a:prstGeom>
                  </pic:spPr>
                </pic:pic>
              </a:graphicData>
            </a:graphic>
          </wp:anchor>
        </w:drawing>
      </w:r>
    </w:p>
    <w:p w14:paraId="0D0F56F5" w14:textId="77777777" w:rsidR="001A7803" w:rsidRPr="001A7803" w:rsidRDefault="001A7803" w:rsidP="001A7803"/>
    <w:p w14:paraId="4D80CFD0" w14:textId="7C766440" w:rsidR="009D2E1D" w:rsidRDefault="009D2E1D">
      <w:r>
        <w:br w:type="page"/>
      </w:r>
      <w:r w:rsidR="00DB026A" w:rsidRPr="009D2E1D">
        <w:lastRenderedPageBreak/>
        <mc:AlternateContent>
          <mc:Choice Requires="wps">
            <w:drawing>
              <wp:anchor distT="0" distB="0" distL="114300" distR="114300" simplePos="0" relativeHeight="251658249" behindDoc="0" locked="0" layoutInCell="1" allowOverlap="1" wp14:anchorId="6C437E64" wp14:editId="202CDA7B">
                <wp:simplePos x="0" y="0"/>
                <wp:positionH relativeFrom="margin">
                  <wp:align>right</wp:align>
                </wp:positionH>
                <wp:positionV relativeFrom="paragraph">
                  <wp:posOffset>161600</wp:posOffset>
                </wp:positionV>
                <wp:extent cx="4086860" cy="338455"/>
                <wp:effectExtent l="0" t="0" r="0" b="0"/>
                <wp:wrapNone/>
                <wp:docPr id="45" name="TextBox 7"/>
                <wp:cNvGraphicFramePr/>
                <a:graphic xmlns:a="http://schemas.openxmlformats.org/drawingml/2006/main">
                  <a:graphicData uri="http://schemas.microsoft.com/office/word/2010/wordprocessingShape">
                    <wps:wsp>
                      <wps:cNvSpPr txBox="1"/>
                      <wps:spPr>
                        <a:xfrm>
                          <a:off x="0" y="0"/>
                          <a:ext cx="4086860" cy="338455"/>
                        </a:xfrm>
                        <a:prstGeom prst="rect">
                          <a:avLst/>
                        </a:prstGeom>
                        <a:noFill/>
                      </wps:spPr>
                      <wps:txbx>
                        <w:txbxContent>
                          <w:p w14:paraId="1932167B" w14:textId="367D0974" w:rsidR="009D2E1D" w:rsidRPr="006F1E84" w:rsidRDefault="009D2E1D" w:rsidP="009D2E1D">
                            <w:pPr>
                              <w:rPr>
                                <w:rFonts w:hAnsi="Calibri"/>
                                <w:color w:val="000000" w:themeColor="text1"/>
                                <w:kern w:val="24"/>
                                <w:sz w:val="36"/>
                                <w:szCs w:val="36"/>
                              </w:rPr>
                            </w:pPr>
                            <w:r w:rsidRPr="006F1E84">
                              <w:rPr>
                                <w:rFonts w:hAnsi="Calibri"/>
                                <w:color w:val="000000" w:themeColor="text1"/>
                                <w:kern w:val="24"/>
                                <w:sz w:val="32"/>
                                <w:szCs w:val="32"/>
                              </w:rPr>
                              <w:t xml:space="preserve">    MRI</w:t>
                            </w:r>
                            <w:r w:rsidR="006F1E84" w:rsidRPr="006F1E84">
                              <w:rPr>
                                <w:rFonts w:hAnsi="Calibri"/>
                                <w:color w:val="000000" w:themeColor="text1"/>
                                <w:kern w:val="24"/>
                                <w:sz w:val="32"/>
                                <w:szCs w:val="32"/>
                              </w:rPr>
                              <w:t xml:space="preserve"> Image</w:t>
                            </w:r>
                            <w:r w:rsidRPr="006F1E84">
                              <w:rPr>
                                <w:rFonts w:hAnsi="Calibri"/>
                                <w:color w:val="000000" w:themeColor="text1"/>
                                <w:kern w:val="24"/>
                                <w:sz w:val="32"/>
                                <w:szCs w:val="32"/>
                              </w:rPr>
                              <w:t xml:space="preserve"> </w:t>
                            </w:r>
                            <w:r w:rsidR="006F1E84">
                              <w:rPr>
                                <w:rFonts w:hAnsi="Calibri"/>
                                <w:color w:val="000000" w:themeColor="text1"/>
                                <w:kern w:val="24"/>
                                <w:sz w:val="32"/>
                                <w:szCs w:val="32"/>
                              </w:rPr>
                              <w:t xml:space="preserve">      </w:t>
                            </w:r>
                            <w:r w:rsidRPr="006F1E84">
                              <w:rPr>
                                <w:rFonts w:hAnsi="Calibri"/>
                                <w:color w:val="000000" w:themeColor="text1"/>
                                <w:kern w:val="24"/>
                                <w:sz w:val="32"/>
                                <w:szCs w:val="32"/>
                              </w:rPr>
                              <w:t>Labelled Mask</w:t>
                            </w:r>
                            <w:r w:rsidR="006F1E84">
                              <w:rPr>
                                <w:rFonts w:hAnsi="Calibri"/>
                                <w:color w:val="000000" w:themeColor="text1"/>
                                <w:kern w:val="24"/>
                                <w:sz w:val="32"/>
                                <w:szCs w:val="32"/>
                              </w:rPr>
                              <w:t xml:space="preserve">         </w:t>
                            </w:r>
                            <w:proofErr w:type="spellStart"/>
                            <w:r w:rsidRPr="006F1E84">
                              <w:rPr>
                                <w:rFonts w:hAnsi="Calibri"/>
                                <w:color w:val="000000" w:themeColor="text1"/>
                                <w:kern w:val="24"/>
                                <w:sz w:val="32"/>
                                <w:szCs w:val="32"/>
                              </w:rPr>
                              <w:t>ResUNet</w:t>
                            </w:r>
                            <w:proofErr w:type="spellEnd"/>
                            <w:r w:rsidRPr="006F1E84">
                              <w:rPr>
                                <w:rFonts w:hAnsi="Calibri"/>
                                <w:color w:val="000000" w:themeColor="text1"/>
                                <w:kern w:val="24"/>
                                <w:sz w:val="32"/>
                                <w:szCs w:val="32"/>
                              </w:rPr>
                              <w:t xml:space="preserve"> </w:t>
                            </w:r>
                            <w:r w:rsidR="006F1E84">
                              <w:rPr>
                                <w:rFonts w:hAnsi="Calibri"/>
                                <w:color w:val="000000" w:themeColor="text1"/>
                                <w:kern w:val="24"/>
                                <w:sz w:val="32"/>
                                <w:szCs w:val="32"/>
                              </w:rPr>
                              <w:t xml:space="preserve">      </w:t>
                            </w:r>
                            <w:r w:rsidRPr="006F1E84">
                              <w:rPr>
                                <w:rFonts w:hAnsi="Calibri"/>
                                <w:color w:val="000000" w:themeColor="text1"/>
                                <w:kern w:val="24"/>
                                <w:sz w:val="32"/>
                                <w:szCs w:val="32"/>
                              </w:rPr>
                              <w:t>Predicted Overlay</w:t>
                            </w:r>
                          </w:p>
                        </w:txbxContent>
                      </wps:txbx>
                      <wps:bodyPr wrap="none" rtlCol="0">
                        <a:spAutoFit/>
                      </wps:bodyPr>
                    </wps:wsp>
                  </a:graphicData>
                </a:graphic>
              </wp:anchor>
            </w:drawing>
          </mc:Choice>
          <mc:Fallback>
            <w:pict>
              <v:shape w14:anchorId="6C437E64" id="TextBox 7" o:spid="_x0000_s1028" type="#_x0000_t202" style="position:absolute;margin-left:270.6pt;margin-top:12.7pt;width:321.8pt;height:26.65pt;z-index:251658249;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" filled="f" stroked="f">
                <v:textbox style="mso-fit-shape-to-text:t">
                  <w:txbxContent>
                    <w:p w14:paraId="1932167B" w14:textId="367D0974" w:rsidR="009D2E1D" w:rsidRPr="006F1E84" w:rsidRDefault="009D2E1D" w:rsidP="009D2E1D">
                      <w:pPr>
                        <w:rPr>
                          <w:rFonts w:hAnsi="Calibri"/>
                          <w:color w:val="000000" w:themeColor="text1"/>
                          <w:kern w:val="24"/>
                          <w:sz w:val="36"/>
                          <w:szCs w:val="36"/>
                        </w:rPr>
                      </w:pPr>
                      <w:r w:rsidRPr="006F1E84">
                        <w:rPr>
                          <w:rFonts w:hAnsi="Calibri"/>
                          <w:color w:val="000000" w:themeColor="text1"/>
                          <w:kern w:val="24"/>
                          <w:sz w:val="32"/>
                          <w:szCs w:val="32"/>
                        </w:rPr>
                        <w:t xml:space="preserve">    MRI</w:t>
                      </w:r>
                      <w:r w:rsidR="006F1E84" w:rsidRPr="006F1E84">
                        <w:rPr>
                          <w:rFonts w:hAnsi="Calibri"/>
                          <w:color w:val="000000" w:themeColor="text1"/>
                          <w:kern w:val="24"/>
                          <w:sz w:val="32"/>
                          <w:szCs w:val="32"/>
                        </w:rPr>
                        <w:t xml:space="preserve"> Image</w:t>
                      </w:r>
                      <w:r w:rsidRPr="006F1E84">
                        <w:rPr>
                          <w:rFonts w:hAnsi="Calibri"/>
                          <w:color w:val="000000" w:themeColor="text1"/>
                          <w:kern w:val="24"/>
                          <w:sz w:val="32"/>
                          <w:szCs w:val="32"/>
                        </w:rPr>
                        <w:t xml:space="preserve"> </w:t>
                      </w:r>
                      <w:r w:rsidR="006F1E84">
                        <w:rPr>
                          <w:rFonts w:hAnsi="Calibri"/>
                          <w:color w:val="000000" w:themeColor="text1"/>
                          <w:kern w:val="24"/>
                          <w:sz w:val="32"/>
                          <w:szCs w:val="32"/>
                        </w:rPr>
                        <w:t xml:space="preserve">      </w:t>
                      </w:r>
                      <w:r w:rsidRPr="006F1E84">
                        <w:rPr>
                          <w:rFonts w:hAnsi="Calibri"/>
                          <w:color w:val="000000" w:themeColor="text1"/>
                          <w:kern w:val="24"/>
                          <w:sz w:val="32"/>
                          <w:szCs w:val="32"/>
                        </w:rPr>
                        <w:t>Labelled Mask</w:t>
                      </w:r>
                      <w:r w:rsidR="006F1E84">
                        <w:rPr>
                          <w:rFonts w:hAnsi="Calibri"/>
                          <w:color w:val="000000" w:themeColor="text1"/>
                          <w:kern w:val="24"/>
                          <w:sz w:val="32"/>
                          <w:szCs w:val="32"/>
                        </w:rPr>
                        <w:t xml:space="preserve">         </w:t>
                      </w:r>
                      <w:proofErr w:type="spellStart"/>
                      <w:r w:rsidRPr="006F1E84">
                        <w:rPr>
                          <w:rFonts w:hAnsi="Calibri"/>
                          <w:color w:val="000000" w:themeColor="text1"/>
                          <w:kern w:val="24"/>
                          <w:sz w:val="32"/>
                          <w:szCs w:val="32"/>
                        </w:rPr>
                        <w:t>ResUNet</w:t>
                      </w:r>
                      <w:proofErr w:type="spellEnd"/>
                      <w:r w:rsidRPr="006F1E84">
                        <w:rPr>
                          <w:rFonts w:hAnsi="Calibri"/>
                          <w:color w:val="000000" w:themeColor="text1"/>
                          <w:kern w:val="24"/>
                          <w:sz w:val="32"/>
                          <w:szCs w:val="32"/>
                        </w:rPr>
                        <w:t xml:space="preserve"> </w:t>
                      </w:r>
                      <w:r w:rsidR="006F1E84">
                        <w:rPr>
                          <w:rFonts w:hAnsi="Calibri"/>
                          <w:color w:val="000000" w:themeColor="text1"/>
                          <w:kern w:val="24"/>
                          <w:sz w:val="32"/>
                          <w:szCs w:val="32"/>
                        </w:rPr>
                        <w:t xml:space="preserve">      </w:t>
                      </w:r>
                      <w:r w:rsidRPr="006F1E84">
                        <w:rPr>
                          <w:rFonts w:hAnsi="Calibri"/>
                          <w:color w:val="000000" w:themeColor="text1"/>
                          <w:kern w:val="24"/>
                          <w:sz w:val="32"/>
                          <w:szCs w:val="32"/>
                        </w:rPr>
                        <w:t>Predicted Overlay</w:t>
                      </w:r>
                    </w:p>
                  </w:txbxContent>
                </v:textbox>
                <w10:wrap anchorx="margin"/>
              </v:shape>
            </w:pict>
          </mc:Fallback>
        </mc:AlternateContent>
      </w:r>
      <w:r w:rsidR="00DB026A" w:rsidRPr="009D2E1D">
        <w:drawing>
          <wp:anchor distT="0" distB="0" distL="114300" distR="114300" simplePos="0" relativeHeight="251658257" behindDoc="0" locked="0" layoutInCell="1" allowOverlap="1" wp14:anchorId="4435B194" wp14:editId="5DF7E5C0">
            <wp:simplePos x="0" y="0"/>
            <wp:positionH relativeFrom="margin">
              <wp:align>center</wp:align>
            </wp:positionH>
            <wp:positionV relativeFrom="paragraph">
              <wp:posOffset>739199</wp:posOffset>
            </wp:positionV>
            <wp:extent cx="5222868" cy="6133763"/>
            <wp:effectExtent l="0" t="0" r="0" b="635"/>
            <wp:wrapNone/>
            <wp:docPr id="46" name="Picture 2">
              <a:extLst xmlns:a="http://schemas.openxmlformats.org/drawingml/2006/main">
                <a:ext uri="{FF2B5EF4-FFF2-40B4-BE49-F238E27FC236}">
                  <a16:creationId xmlns:a16="http://schemas.microsoft.com/office/drawing/2014/main" id="{D254BE72-8E1F-4C30-837F-E2FC4854A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a:extLst>
                        <a:ext uri="{FF2B5EF4-FFF2-40B4-BE49-F238E27FC236}">
                          <a16:creationId xmlns:a16="http://schemas.microsoft.com/office/drawing/2014/main" id="{D254BE72-8E1F-4C30-837F-E2FC4854AC6C}"/>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9" t="26536" r="-3383" b="26602"/>
                    <a:stretch/>
                  </pic:blipFill>
                  <pic:spPr bwMode="auto">
                    <a:xfrm>
                      <a:off x="0" y="0"/>
                      <a:ext cx="5222868" cy="6133763"/>
                    </a:xfrm>
                    <a:prstGeom prst="rect">
                      <a:avLst/>
                    </a:prstGeom>
                    <a:noFill/>
                  </pic:spPr>
                </pic:pic>
              </a:graphicData>
            </a:graphic>
            <wp14:sizeRelH relativeFrom="margin">
              <wp14:pctWidth>0</wp14:pctWidth>
            </wp14:sizeRelH>
            <wp14:sizeRelV relativeFrom="margin">
              <wp14:pctHeight>0</wp14:pctHeight>
            </wp14:sizeRelV>
          </wp:anchor>
        </w:drawing>
      </w:r>
      <w:r w:rsidR="00C32489">
        <w:br w:type="page"/>
      </w:r>
    </w:p>
    <w:p w14:paraId="1B871775" w14:textId="2ECC165C" w:rsidR="00066D72" w:rsidRPr="00066D72" w:rsidRDefault="00E04955" w:rsidP="003847EB">
      <w:pPr>
        <w:pStyle w:val="Heading1"/>
      </w:pPr>
      <w:bookmarkStart w:id="24" w:name="_Toc65696050"/>
      <w:r>
        <w:lastRenderedPageBreak/>
        <w:t>Analysis</w:t>
      </w:r>
      <w:bookmarkEnd w:id="24"/>
    </w:p>
    <w:p w14:paraId="4BDC6261" w14:textId="64F0F2B8" w:rsidR="00A14E96" w:rsidRDefault="00A14E96" w:rsidP="00871D05">
      <w:pPr>
        <w:pStyle w:val="Heading2"/>
        <w:numPr>
          <w:ilvl w:val="0"/>
          <w:numId w:val="48"/>
        </w:numPr>
      </w:pPr>
      <w:bookmarkStart w:id="25" w:name="_Toc65696051"/>
      <w:r>
        <w:t>Individual Networks</w:t>
      </w:r>
      <w:bookmarkEnd w:id="25"/>
    </w:p>
    <w:p w14:paraId="1AFAA043" w14:textId="77777777" w:rsidR="00C77C8F" w:rsidRDefault="008C7350" w:rsidP="00C77C8F">
      <w:pPr>
        <w:pStyle w:val="ListParagraph"/>
        <w:numPr>
          <w:ilvl w:val="0"/>
          <w:numId w:val="40"/>
        </w:numPr>
        <w:rPr>
          <w:sz w:val="24"/>
          <w:szCs w:val="24"/>
        </w:rPr>
      </w:pPr>
      <w:r w:rsidRPr="00C77C8F">
        <w:rPr>
          <w:sz w:val="24"/>
          <w:szCs w:val="24"/>
        </w:rPr>
        <w:t>Sensitivity TP/(TP+FN</w:t>
      </w:r>
      <w:proofErr w:type="gramStart"/>
      <w:r w:rsidRPr="00C77C8F">
        <w:rPr>
          <w:sz w:val="24"/>
          <w:szCs w:val="24"/>
        </w:rPr>
        <w:t>) :</w:t>
      </w:r>
      <w:proofErr w:type="gramEnd"/>
      <w:r w:rsidRPr="00C77C8F">
        <w:rPr>
          <w:sz w:val="24"/>
          <w:szCs w:val="24"/>
        </w:rPr>
        <w:t xml:space="preserve"> 81.7%-98.4%</w:t>
      </w:r>
    </w:p>
    <w:p w14:paraId="72BE0AF0" w14:textId="77777777" w:rsidR="00C77C8F" w:rsidRDefault="008C7350" w:rsidP="00C77C8F">
      <w:pPr>
        <w:pStyle w:val="ListParagraph"/>
        <w:numPr>
          <w:ilvl w:val="0"/>
          <w:numId w:val="40"/>
        </w:numPr>
        <w:rPr>
          <w:sz w:val="24"/>
          <w:szCs w:val="24"/>
        </w:rPr>
      </w:pPr>
      <w:r w:rsidRPr="00C77C8F">
        <w:rPr>
          <w:sz w:val="24"/>
          <w:szCs w:val="24"/>
        </w:rPr>
        <w:t>Specificity TN/(TN+FP): 93.7%-99.5%</w:t>
      </w:r>
    </w:p>
    <w:p w14:paraId="44364533" w14:textId="4EA7D939" w:rsidR="008C7350" w:rsidRDefault="008C7350" w:rsidP="00F27BE0">
      <w:pPr>
        <w:pStyle w:val="ListParagraph"/>
        <w:numPr>
          <w:ilvl w:val="0"/>
          <w:numId w:val="40"/>
        </w:numPr>
        <w:rPr>
          <w:sz w:val="24"/>
          <w:szCs w:val="24"/>
        </w:rPr>
      </w:pPr>
      <w:r w:rsidRPr="00C77C8F">
        <w:rPr>
          <w:sz w:val="24"/>
          <w:szCs w:val="24"/>
        </w:rPr>
        <w:t xml:space="preserve">Network sensitivity &amp; specificity may be inversely </w:t>
      </w:r>
      <w:proofErr w:type="gramStart"/>
      <w:r w:rsidRPr="00C77C8F">
        <w:rPr>
          <w:sz w:val="24"/>
          <w:szCs w:val="24"/>
        </w:rPr>
        <w:t>related</w:t>
      </w:r>
      <w:proofErr w:type="gramEnd"/>
    </w:p>
    <w:p w14:paraId="18452FF5" w14:textId="77777777" w:rsidR="00C77C8F" w:rsidRPr="00C77C8F" w:rsidRDefault="00C77C8F" w:rsidP="00C77C8F">
      <w:pPr>
        <w:pStyle w:val="ListParagraph"/>
        <w:rPr>
          <w:sz w:val="24"/>
          <w:szCs w:val="24"/>
        </w:rPr>
      </w:pPr>
    </w:p>
    <w:p w14:paraId="092BF9BE" w14:textId="5FAEC993" w:rsidR="008D1F00" w:rsidRPr="008D1F00" w:rsidRDefault="00137D2E" w:rsidP="008D1F00">
      <w:pPr>
        <w:pStyle w:val="Heading2"/>
      </w:pPr>
      <w:bookmarkStart w:id="26" w:name="_Toc65696052"/>
      <w:proofErr w:type="spellStart"/>
      <w:r w:rsidRPr="00137D2E">
        <w:t>ThreshNet</w:t>
      </w:r>
      <w:proofErr w:type="spellEnd"/>
      <w:r w:rsidRPr="00137D2E">
        <w:t xml:space="preserve"> systems vs. individual networks</w:t>
      </w:r>
    </w:p>
    <w:p w14:paraId="6183DFD1" w14:textId="31B85F47" w:rsidR="00477B2E" w:rsidRPr="008D1F00" w:rsidRDefault="006C4701" w:rsidP="008D1F00">
      <w:pPr>
        <w:pStyle w:val="ListParagraph"/>
        <w:numPr>
          <w:ilvl w:val="0"/>
          <w:numId w:val="43"/>
        </w:numPr>
        <w:rPr>
          <w:sz w:val="24"/>
          <w:szCs w:val="24"/>
        </w:rPr>
      </w:pPr>
      <w:r w:rsidRPr="008D1F00">
        <w:rPr>
          <w:sz w:val="24"/>
          <w:szCs w:val="24"/>
        </w:rPr>
        <w:t xml:space="preserve">Performance of </w:t>
      </w:r>
      <w:proofErr w:type="spellStart"/>
      <w:r w:rsidRPr="008D1F00">
        <w:rPr>
          <w:sz w:val="24"/>
          <w:szCs w:val="24"/>
        </w:rPr>
        <w:t>ThreshNet</w:t>
      </w:r>
      <w:proofErr w:type="spellEnd"/>
      <w:r w:rsidRPr="008D1F00">
        <w:rPr>
          <w:sz w:val="24"/>
          <w:szCs w:val="24"/>
        </w:rPr>
        <w:t xml:space="preserve"> systems vs individual networks in ensemble </w:t>
      </w:r>
    </w:p>
    <w:p w14:paraId="6F1A513E" w14:textId="051B1F48" w:rsidR="006C4701" w:rsidRDefault="006C4701" w:rsidP="00477B2E">
      <w:pPr>
        <w:pStyle w:val="ListParagraph"/>
        <w:numPr>
          <w:ilvl w:val="1"/>
          <w:numId w:val="42"/>
        </w:numPr>
        <w:rPr>
          <w:sz w:val="24"/>
          <w:szCs w:val="24"/>
        </w:rPr>
      </w:pPr>
      <w:r w:rsidRPr="00477B2E">
        <w:rPr>
          <w:sz w:val="24"/>
          <w:szCs w:val="24"/>
        </w:rPr>
        <w:t xml:space="preserve">Lower </w:t>
      </w:r>
      <w:proofErr w:type="spellStart"/>
      <w:r w:rsidRPr="00477B2E">
        <w:rPr>
          <w:sz w:val="24"/>
          <w:szCs w:val="24"/>
        </w:rPr>
        <w:t>ThreshNet</w:t>
      </w:r>
      <w:proofErr w:type="spellEnd"/>
      <w:r w:rsidRPr="00477B2E">
        <w:rPr>
          <w:sz w:val="24"/>
          <w:szCs w:val="24"/>
        </w:rPr>
        <w:t xml:space="preserve"> (= 1 – 2): </w:t>
      </w:r>
    </w:p>
    <w:p w14:paraId="3CC38C3C" w14:textId="77777777" w:rsidR="000C2AF1" w:rsidRDefault="00FE6DCB" w:rsidP="000C2AF1">
      <w:pPr>
        <w:pStyle w:val="ListParagraph"/>
        <w:numPr>
          <w:ilvl w:val="2"/>
          <w:numId w:val="42"/>
        </w:numPr>
        <w:spacing w:line="276" w:lineRule="auto"/>
        <w:rPr>
          <w:sz w:val="24"/>
          <w:szCs w:val="24"/>
        </w:rPr>
      </w:pPr>
      <w:proofErr w:type="gramStart"/>
      <w:r>
        <w:rPr>
          <w:sz w:val="24"/>
          <w:szCs w:val="24"/>
        </w:rPr>
        <w:t>Very high</w:t>
      </w:r>
      <w:proofErr w:type="gramEnd"/>
      <w:r>
        <w:rPr>
          <w:sz w:val="24"/>
          <w:szCs w:val="24"/>
        </w:rPr>
        <w:t xml:space="preserve"> sensitivity</w:t>
      </w:r>
      <w:r w:rsidR="00601B55">
        <w:rPr>
          <w:sz w:val="24"/>
          <w:szCs w:val="24"/>
        </w:rPr>
        <w:t>; always outperforms the best sensitivity network (BSN) by approximately 1-3%</w:t>
      </w:r>
    </w:p>
    <w:p w14:paraId="660E0E98" w14:textId="77777777" w:rsidR="008D1F00" w:rsidRDefault="00E20B4E" w:rsidP="008D1F00">
      <w:pPr>
        <w:pStyle w:val="ListParagraph"/>
        <w:numPr>
          <w:ilvl w:val="2"/>
          <w:numId w:val="42"/>
        </w:numPr>
        <w:spacing w:line="276" w:lineRule="auto"/>
        <w:rPr>
          <w:sz w:val="24"/>
          <w:szCs w:val="24"/>
        </w:rPr>
      </w:pPr>
      <w:r w:rsidRPr="000C2AF1">
        <w:rPr>
          <w:sz w:val="24"/>
          <w:szCs w:val="24"/>
        </w:rPr>
        <w:t xml:space="preserve">Specificity </w:t>
      </w:r>
      <w:r w:rsidR="000C2AF1" w:rsidRPr="000C2AF1">
        <w:rPr>
          <w:sz w:val="24"/>
          <w:szCs w:val="24"/>
        </w:rPr>
        <w:t xml:space="preserve">is consistently lower than BSN when </w:t>
      </w:r>
      <w:proofErr w:type="spellStart"/>
      <w:r w:rsidR="000C2AF1" w:rsidRPr="000C2AF1">
        <w:rPr>
          <w:sz w:val="24"/>
          <w:szCs w:val="24"/>
        </w:rPr>
        <w:t>ThreshNet</w:t>
      </w:r>
      <w:proofErr w:type="spellEnd"/>
      <w:r w:rsidR="000C2AF1" w:rsidRPr="000C2AF1">
        <w:rPr>
          <w:sz w:val="24"/>
          <w:szCs w:val="24"/>
        </w:rPr>
        <w:t xml:space="preserve"> = 1, but is higher than BSN 7/10 times when </w:t>
      </w:r>
      <w:proofErr w:type="spellStart"/>
      <w:r w:rsidR="000C2AF1" w:rsidRPr="000C2AF1">
        <w:rPr>
          <w:sz w:val="24"/>
          <w:szCs w:val="24"/>
        </w:rPr>
        <w:t>ThreshNet</w:t>
      </w:r>
      <w:proofErr w:type="spellEnd"/>
      <w:r w:rsidR="000C2AF1" w:rsidRPr="000C2AF1">
        <w:rPr>
          <w:sz w:val="24"/>
          <w:szCs w:val="24"/>
        </w:rPr>
        <w:t xml:space="preserve"> = 2</w:t>
      </w:r>
    </w:p>
    <w:p w14:paraId="05F74A36" w14:textId="77777777" w:rsidR="008D1F00" w:rsidRDefault="006C4701" w:rsidP="008D1F00">
      <w:pPr>
        <w:pStyle w:val="ListParagraph"/>
        <w:numPr>
          <w:ilvl w:val="1"/>
          <w:numId w:val="42"/>
        </w:numPr>
        <w:spacing w:line="276" w:lineRule="auto"/>
        <w:rPr>
          <w:sz w:val="24"/>
          <w:szCs w:val="24"/>
        </w:rPr>
      </w:pPr>
      <w:r w:rsidRPr="008D1F00">
        <w:rPr>
          <w:sz w:val="24"/>
          <w:szCs w:val="24"/>
        </w:rPr>
        <w:t xml:space="preserve">Higher </w:t>
      </w:r>
      <w:proofErr w:type="spellStart"/>
      <w:r w:rsidRPr="008D1F00">
        <w:rPr>
          <w:sz w:val="24"/>
          <w:szCs w:val="24"/>
        </w:rPr>
        <w:t>ThreshNet</w:t>
      </w:r>
      <w:proofErr w:type="spellEnd"/>
      <w:r w:rsidRPr="008D1F00">
        <w:rPr>
          <w:sz w:val="24"/>
          <w:szCs w:val="24"/>
        </w:rPr>
        <w:t xml:space="preserve"> (= 4 - 6): </w:t>
      </w:r>
    </w:p>
    <w:p w14:paraId="603F38FB" w14:textId="77777777" w:rsidR="008D1F00" w:rsidRDefault="006C4701" w:rsidP="008D1F00">
      <w:pPr>
        <w:pStyle w:val="ListParagraph"/>
        <w:numPr>
          <w:ilvl w:val="2"/>
          <w:numId w:val="42"/>
        </w:numPr>
        <w:spacing w:line="276" w:lineRule="auto"/>
        <w:rPr>
          <w:sz w:val="24"/>
          <w:szCs w:val="24"/>
        </w:rPr>
      </w:pPr>
      <w:r w:rsidRPr="008D1F00">
        <w:rPr>
          <w:sz w:val="24"/>
          <w:szCs w:val="24"/>
        </w:rPr>
        <w:t xml:space="preserve">Specificity </w:t>
      </w:r>
      <w:proofErr w:type="gramStart"/>
      <w:r w:rsidRPr="008D1F00">
        <w:rPr>
          <w:sz w:val="24"/>
          <w:szCs w:val="24"/>
        </w:rPr>
        <w:t>similar to</w:t>
      </w:r>
      <w:proofErr w:type="gramEnd"/>
      <w:r w:rsidRPr="008D1F00">
        <w:rPr>
          <w:sz w:val="24"/>
          <w:szCs w:val="24"/>
        </w:rPr>
        <w:t xml:space="preserve"> BSN (difference &lt;1%)</w:t>
      </w:r>
      <w:r w:rsidR="000C2AF1" w:rsidRPr="008D1F00">
        <w:rPr>
          <w:sz w:val="24"/>
          <w:szCs w:val="24"/>
        </w:rPr>
        <w:t>, while s</w:t>
      </w:r>
      <w:r w:rsidRPr="008D1F00">
        <w:rPr>
          <w:sz w:val="24"/>
          <w:szCs w:val="24"/>
        </w:rPr>
        <w:t>ensitivity significantly improved (up to 15.2%)</w:t>
      </w:r>
    </w:p>
    <w:p w14:paraId="6D988D03" w14:textId="77777777" w:rsidR="008D1F00" w:rsidRDefault="006C4701" w:rsidP="008D1F00">
      <w:pPr>
        <w:pStyle w:val="ListParagraph"/>
        <w:numPr>
          <w:ilvl w:val="1"/>
          <w:numId w:val="42"/>
        </w:numPr>
        <w:spacing w:line="276" w:lineRule="auto"/>
        <w:rPr>
          <w:sz w:val="24"/>
          <w:szCs w:val="24"/>
        </w:rPr>
      </w:pPr>
      <w:r w:rsidRPr="008D1F00">
        <w:rPr>
          <w:sz w:val="24"/>
          <w:szCs w:val="24"/>
        </w:rPr>
        <w:t xml:space="preserve">Medium </w:t>
      </w:r>
      <w:proofErr w:type="spellStart"/>
      <w:r w:rsidRPr="008D1F00">
        <w:rPr>
          <w:sz w:val="24"/>
          <w:szCs w:val="24"/>
        </w:rPr>
        <w:t>ThreshNet</w:t>
      </w:r>
      <w:proofErr w:type="spellEnd"/>
      <w:r w:rsidRPr="008D1F00">
        <w:rPr>
          <w:sz w:val="24"/>
          <w:szCs w:val="24"/>
        </w:rPr>
        <w:t xml:space="preserve"> (= 3 - 5</w:t>
      </w:r>
      <w:proofErr w:type="gramStart"/>
      <w:r w:rsidRPr="008D1F00">
        <w:rPr>
          <w:sz w:val="24"/>
          <w:szCs w:val="24"/>
        </w:rPr>
        <w:t>) :</w:t>
      </w:r>
      <w:proofErr w:type="gramEnd"/>
      <w:r w:rsidRPr="008D1F00">
        <w:rPr>
          <w:sz w:val="24"/>
          <w:szCs w:val="24"/>
        </w:rPr>
        <w:t xml:space="preserve"> </w:t>
      </w:r>
    </w:p>
    <w:p w14:paraId="31FDE860" w14:textId="77777777" w:rsidR="008D1F00" w:rsidRDefault="006C4701" w:rsidP="008D1F00">
      <w:pPr>
        <w:pStyle w:val="ListParagraph"/>
        <w:numPr>
          <w:ilvl w:val="2"/>
          <w:numId w:val="42"/>
        </w:numPr>
        <w:spacing w:line="276" w:lineRule="auto"/>
        <w:rPr>
          <w:sz w:val="24"/>
          <w:szCs w:val="24"/>
        </w:rPr>
      </w:pPr>
      <w:r w:rsidRPr="008D1F00">
        <w:rPr>
          <w:sz w:val="24"/>
          <w:szCs w:val="24"/>
        </w:rPr>
        <w:t>Well balanced performance metrics among sensitivity, specificity and accuracy</w:t>
      </w:r>
      <w:r w:rsidR="004901C3" w:rsidRPr="008D1F00">
        <w:rPr>
          <w:sz w:val="24"/>
          <w:szCs w:val="24"/>
        </w:rPr>
        <w:t xml:space="preserve">. </w:t>
      </w:r>
      <w:proofErr w:type="gramStart"/>
      <w:r w:rsidR="004901C3" w:rsidRPr="008D1F00">
        <w:rPr>
          <w:sz w:val="24"/>
          <w:szCs w:val="24"/>
        </w:rPr>
        <w:t>All of</w:t>
      </w:r>
      <w:proofErr w:type="gramEnd"/>
      <w:r w:rsidR="004901C3" w:rsidRPr="008D1F00">
        <w:rPr>
          <w:sz w:val="24"/>
          <w:szCs w:val="24"/>
        </w:rPr>
        <w:t xml:space="preserve"> these metrics are in the high 90%s. </w:t>
      </w:r>
    </w:p>
    <w:p w14:paraId="6AEAA5C7" w14:textId="77777777" w:rsidR="008D1F00" w:rsidRDefault="008D1F00" w:rsidP="008D1F00">
      <w:pPr>
        <w:pStyle w:val="ListParagraph"/>
        <w:numPr>
          <w:ilvl w:val="0"/>
          <w:numId w:val="42"/>
        </w:numPr>
        <w:spacing w:line="276" w:lineRule="auto"/>
        <w:rPr>
          <w:sz w:val="24"/>
          <w:szCs w:val="24"/>
        </w:rPr>
      </w:pPr>
      <w:r>
        <w:rPr>
          <w:sz w:val="24"/>
          <w:szCs w:val="24"/>
        </w:rPr>
        <w:t>S</w:t>
      </w:r>
      <w:r w:rsidR="006C4701" w:rsidRPr="008D1F00">
        <w:rPr>
          <w:sz w:val="24"/>
          <w:szCs w:val="24"/>
        </w:rPr>
        <w:t>ensitivity and specificity violin &amp; box-and-whisker plots</w:t>
      </w:r>
    </w:p>
    <w:p w14:paraId="0179BD99" w14:textId="5569E07C" w:rsidR="008D1F00" w:rsidRDefault="006C4701" w:rsidP="008D1F00">
      <w:pPr>
        <w:pStyle w:val="ListParagraph"/>
        <w:numPr>
          <w:ilvl w:val="1"/>
          <w:numId w:val="42"/>
        </w:numPr>
        <w:spacing w:line="276" w:lineRule="auto"/>
        <w:rPr>
          <w:sz w:val="24"/>
          <w:szCs w:val="24"/>
        </w:rPr>
      </w:pPr>
      <w:r w:rsidRPr="008D1F00">
        <w:rPr>
          <w:sz w:val="24"/>
          <w:szCs w:val="24"/>
        </w:rPr>
        <w:t xml:space="preserve">Variance among </w:t>
      </w:r>
      <w:proofErr w:type="spellStart"/>
      <w:r w:rsidRPr="008D1F00">
        <w:rPr>
          <w:sz w:val="24"/>
          <w:szCs w:val="24"/>
        </w:rPr>
        <w:t>ThreshNet</w:t>
      </w:r>
      <w:proofErr w:type="spellEnd"/>
      <w:r w:rsidRPr="008D1F00">
        <w:rPr>
          <w:sz w:val="24"/>
          <w:szCs w:val="24"/>
        </w:rPr>
        <w:t xml:space="preserve"> systems &lt; variance among individual net</w:t>
      </w:r>
      <w:r w:rsidR="008D1F00">
        <w:rPr>
          <w:sz w:val="24"/>
          <w:szCs w:val="24"/>
        </w:rPr>
        <w:t>works</w:t>
      </w:r>
    </w:p>
    <w:p w14:paraId="7E4B246B" w14:textId="4BE09325" w:rsidR="006C4701" w:rsidRPr="008D1F00" w:rsidRDefault="006C4701" w:rsidP="008D1F00">
      <w:pPr>
        <w:pStyle w:val="ListParagraph"/>
        <w:numPr>
          <w:ilvl w:val="1"/>
          <w:numId w:val="42"/>
        </w:numPr>
        <w:spacing w:line="276" w:lineRule="auto"/>
        <w:rPr>
          <w:sz w:val="24"/>
          <w:szCs w:val="24"/>
        </w:rPr>
      </w:pPr>
      <w:r w:rsidRPr="008D1F00">
        <w:rPr>
          <w:sz w:val="24"/>
          <w:szCs w:val="24"/>
        </w:rPr>
        <w:t xml:space="preserve">With different </w:t>
      </w:r>
      <w:proofErr w:type="spellStart"/>
      <w:r w:rsidRPr="008D1F00">
        <w:rPr>
          <w:sz w:val="24"/>
          <w:szCs w:val="24"/>
        </w:rPr>
        <w:t>ThreshNet</w:t>
      </w:r>
      <w:proofErr w:type="spellEnd"/>
      <w:r w:rsidRPr="008D1F00">
        <w:rPr>
          <w:sz w:val="24"/>
          <w:szCs w:val="24"/>
        </w:rPr>
        <w:t xml:space="preserve"> configurations, different sensitivity and specificity goals can be </w:t>
      </w:r>
      <w:proofErr w:type="gramStart"/>
      <w:r w:rsidRPr="008D1F00">
        <w:rPr>
          <w:sz w:val="24"/>
          <w:szCs w:val="24"/>
        </w:rPr>
        <w:t>achieved</w:t>
      </w:r>
      <w:proofErr w:type="gramEnd"/>
    </w:p>
    <w:p w14:paraId="5395C157" w14:textId="77777777" w:rsidR="006C4701" w:rsidRPr="006C4701" w:rsidRDefault="006C4701" w:rsidP="006C4701"/>
    <w:p w14:paraId="668294AC" w14:textId="6E3819F2" w:rsidR="00F27BE0" w:rsidRPr="00F27BE0" w:rsidRDefault="00A14E96" w:rsidP="00A14E96">
      <w:pPr>
        <w:pStyle w:val="Heading2"/>
      </w:pPr>
      <w:r>
        <w:t>ROC</w:t>
      </w:r>
      <w:bookmarkEnd w:id="26"/>
      <w:r w:rsidR="008D1F00">
        <w:t xml:space="preserve"> Curves</w:t>
      </w:r>
    </w:p>
    <w:p w14:paraId="2908665A" w14:textId="77777777" w:rsidR="008D1F00" w:rsidRDefault="00C30837" w:rsidP="008D1F00">
      <w:pPr>
        <w:pStyle w:val="ListParagraph"/>
        <w:numPr>
          <w:ilvl w:val="0"/>
          <w:numId w:val="44"/>
        </w:numPr>
        <w:rPr>
          <w:sz w:val="24"/>
          <w:szCs w:val="24"/>
        </w:rPr>
      </w:pPr>
      <w:proofErr w:type="spellStart"/>
      <w:r w:rsidRPr="008D1F00">
        <w:rPr>
          <w:sz w:val="24"/>
          <w:szCs w:val="24"/>
        </w:rPr>
        <w:t>ThreshNet</w:t>
      </w:r>
      <w:proofErr w:type="spellEnd"/>
      <w:r w:rsidRPr="008D1F00">
        <w:rPr>
          <w:sz w:val="24"/>
          <w:szCs w:val="24"/>
        </w:rPr>
        <w:t xml:space="preserve"> systems consistently perform better than individual networks (closer to upper left corner).</w:t>
      </w:r>
    </w:p>
    <w:p w14:paraId="1BE7E7DB" w14:textId="77777777" w:rsidR="008D1F00" w:rsidRDefault="00CC0386" w:rsidP="008D1F00">
      <w:pPr>
        <w:pStyle w:val="ListParagraph"/>
        <w:numPr>
          <w:ilvl w:val="0"/>
          <w:numId w:val="44"/>
        </w:numPr>
        <w:rPr>
          <w:sz w:val="24"/>
          <w:szCs w:val="24"/>
        </w:rPr>
      </w:pPr>
      <w:r w:rsidRPr="008D1F00">
        <w:rPr>
          <w:sz w:val="24"/>
          <w:szCs w:val="24"/>
        </w:rPr>
        <w:t xml:space="preserve">Performance of best </w:t>
      </w:r>
      <w:proofErr w:type="spellStart"/>
      <w:r w:rsidRPr="008D1F00">
        <w:rPr>
          <w:sz w:val="24"/>
          <w:szCs w:val="24"/>
        </w:rPr>
        <w:t>ThreshNet</w:t>
      </w:r>
      <w:proofErr w:type="spellEnd"/>
      <w:r w:rsidRPr="008D1F00">
        <w:rPr>
          <w:sz w:val="24"/>
          <w:szCs w:val="24"/>
        </w:rPr>
        <w:t xml:space="preserve"> selections </w:t>
      </w:r>
      <w:proofErr w:type="gramStart"/>
      <w:r w:rsidRPr="008D1F00">
        <w:rPr>
          <w:sz w:val="24"/>
          <w:szCs w:val="24"/>
        </w:rPr>
        <w:t>are</w:t>
      </w:r>
      <w:proofErr w:type="gramEnd"/>
      <w:r w:rsidRPr="008D1F00">
        <w:rPr>
          <w:sz w:val="24"/>
          <w:szCs w:val="24"/>
        </w:rPr>
        <w:t xml:space="preserve"> very good</w:t>
      </w:r>
      <w:r w:rsidR="008D1F00">
        <w:rPr>
          <w:sz w:val="24"/>
          <w:szCs w:val="24"/>
        </w:rPr>
        <w:t>-</w:t>
      </w:r>
      <w:r w:rsidRPr="008D1F00">
        <w:rPr>
          <w:sz w:val="24"/>
          <w:szCs w:val="24"/>
        </w:rPr>
        <w:t xml:space="preserve"> better than individual nets</w:t>
      </w:r>
    </w:p>
    <w:p w14:paraId="23FFAACE" w14:textId="77777777" w:rsidR="008D1F00" w:rsidRDefault="00CC0386" w:rsidP="008D1F00">
      <w:pPr>
        <w:pStyle w:val="ListParagraph"/>
        <w:numPr>
          <w:ilvl w:val="0"/>
          <w:numId w:val="44"/>
        </w:numPr>
        <w:rPr>
          <w:sz w:val="24"/>
          <w:szCs w:val="24"/>
        </w:rPr>
      </w:pPr>
      <w:r w:rsidRPr="008D1F00">
        <w:rPr>
          <w:sz w:val="24"/>
          <w:szCs w:val="24"/>
        </w:rPr>
        <w:t xml:space="preserve">But, not significantly better from </w:t>
      </w:r>
      <w:proofErr w:type="spellStart"/>
      <w:r w:rsidRPr="008D1F00">
        <w:rPr>
          <w:sz w:val="24"/>
          <w:szCs w:val="24"/>
        </w:rPr>
        <w:t>ThreshNets</w:t>
      </w:r>
      <w:proofErr w:type="spellEnd"/>
      <w:r w:rsidRPr="008D1F00">
        <w:rPr>
          <w:sz w:val="24"/>
          <w:szCs w:val="24"/>
        </w:rPr>
        <w:t xml:space="preserve"> of randomly chosen </w:t>
      </w:r>
      <w:proofErr w:type="gramStart"/>
      <w:r w:rsidRPr="008D1F00">
        <w:rPr>
          <w:sz w:val="24"/>
          <w:szCs w:val="24"/>
        </w:rPr>
        <w:t>networks</w:t>
      </w:r>
      <w:proofErr w:type="gramEnd"/>
    </w:p>
    <w:p w14:paraId="661B44BB" w14:textId="22485AD5" w:rsidR="002C729C" w:rsidRDefault="002C729C" w:rsidP="008D1F00">
      <w:pPr>
        <w:pStyle w:val="ListParagraph"/>
        <w:numPr>
          <w:ilvl w:val="0"/>
          <w:numId w:val="44"/>
        </w:numPr>
        <w:rPr>
          <w:sz w:val="24"/>
          <w:szCs w:val="24"/>
        </w:rPr>
      </w:pPr>
      <w:r w:rsidRPr="008D1F00">
        <w:rPr>
          <w:sz w:val="24"/>
          <w:szCs w:val="24"/>
        </w:rPr>
        <w:t xml:space="preserve">This means the </w:t>
      </w:r>
      <w:proofErr w:type="spellStart"/>
      <w:r w:rsidRPr="008D1F00">
        <w:rPr>
          <w:sz w:val="24"/>
          <w:szCs w:val="24"/>
        </w:rPr>
        <w:t>ThreshNet</w:t>
      </w:r>
      <w:proofErr w:type="spellEnd"/>
      <w:r w:rsidRPr="008D1F00">
        <w:rPr>
          <w:sz w:val="24"/>
          <w:szCs w:val="24"/>
        </w:rPr>
        <w:t xml:space="preserve"> System does not need best networks to perform </w:t>
      </w:r>
      <w:proofErr w:type="gramStart"/>
      <w:r w:rsidRPr="008D1F00">
        <w:rPr>
          <w:sz w:val="24"/>
          <w:szCs w:val="24"/>
        </w:rPr>
        <w:t>well</w:t>
      </w:r>
      <w:proofErr w:type="gramEnd"/>
    </w:p>
    <w:p w14:paraId="4CD1677C" w14:textId="77777777" w:rsidR="008D1F00" w:rsidRPr="008D1F00" w:rsidRDefault="008D1F00" w:rsidP="008D1F00">
      <w:pPr>
        <w:pStyle w:val="ListParagraph"/>
        <w:rPr>
          <w:sz w:val="24"/>
          <w:szCs w:val="24"/>
        </w:rPr>
      </w:pPr>
    </w:p>
    <w:p w14:paraId="70BD3FDB" w14:textId="56434D16" w:rsidR="002C729C" w:rsidRDefault="00D040C2" w:rsidP="00D040C2">
      <w:pPr>
        <w:pStyle w:val="Heading2"/>
      </w:pPr>
      <w:r>
        <w:t>Image segmentation</w:t>
      </w:r>
    </w:p>
    <w:p w14:paraId="79BD70F2" w14:textId="54CFA27E" w:rsidR="00687DCC" w:rsidRPr="00687DCC" w:rsidRDefault="00687DCC" w:rsidP="00687DCC">
      <w:pPr>
        <w:rPr>
          <w:sz w:val="24"/>
          <w:szCs w:val="24"/>
        </w:rPr>
      </w:pPr>
      <w:proofErr w:type="spellStart"/>
      <w:r>
        <w:rPr>
          <w:sz w:val="24"/>
          <w:szCs w:val="24"/>
        </w:rPr>
        <w:t>ResUNet</w:t>
      </w:r>
      <w:proofErr w:type="spellEnd"/>
      <w:r>
        <w:rPr>
          <w:sz w:val="24"/>
          <w:szCs w:val="24"/>
        </w:rPr>
        <w:t xml:space="preserve"> produced accurate results</w:t>
      </w:r>
      <w:r w:rsidR="008D1F00">
        <w:rPr>
          <w:sz w:val="24"/>
          <w:szCs w:val="24"/>
        </w:rPr>
        <w:t xml:space="preserve">. </w:t>
      </w:r>
      <w:proofErr w:type="spellStart"/>
      <w:r w:rsidR="008D1F00">
        <w:rPr>
          <w:sz w:val="24"/>
          <w:szCs w:val="24"/>
        </w:rPr>
        <w:t>ResUNet’s</w:t>
      </w:r>
      <w:proofErr w:type="spellEnd"/>
      <w:r w:rsidR="008D1F00">
        <w:rPr>
          <w:sz w:val="24"/>
          <w:szCs w:val="24"/>
        </w:rPr>
        <w:t xml:space="preserve"> predicted tumor locations match closely with the masks from the labelled </w:t>
      </w:r>
      <w:proofErr w:type="spellStart"/>
      <w:r w:rsidR="008D1F00">
        <w:rPr>
          <w:sz w:val="24"/>
          <w:szCs w:val="24"/>
        </w:rPr>
        <w:t>datset</w:t>
      </w:r>
      <w:proofErr w:type="spellEnd"/>
      <w:r w:rsidR="008D1F00">
        <w:rPr>
          <w:sz w:val="24"/>
          <w:szCs w:val="24"/>
        </w:rPr>
        <w:t xml:space="preserve"> visually. </w:t>
      </w:r>
    </w:p>
    <w:p w14:paraId="24626620" w14:textId="7994607D" w:rsidR="00D040C2" w:rsidRPr="008D1F00" w:rsidRDefault="00B75C6D" w:rsidP="00D040C2">
      <w:pPr>
        <w:pStyle w:val="ListParagraph"/>
        <w:numPr>
          <w:ilvl w:val="0"/>
          <w:numId w:val="45"/>
        </w:numPr>
        <w:rPr>
          <w:sz w:val="24"/>
          <w:szCs w:val="24"/>
        </w:rPr>
      </w:pPr>
      <w:r w:rsidRPr="008D1F00">
        <w:rPr>
          <w:sz w:val="24"/>
          <w:szCs w:val="24"/>
        </w:rPr>
        <w:t>Tversky index = 90.49</w:t>
      </w:r>
      <w:r w:rsidR="008D1F00">
        <w:rPr>
          <w:sz w:val="24"/>
          <w:szCs w:val="24"/>
        </w:rPr>
        <w:t>%</w:t>
      </w:r>
    </w:p>
    <w:p w14:paraId="0627C793" w14:textId="5145883A" w:rsidR="00E04955" w:rsidRDefault="00E04955" w:rsidP="006E7EC7">
      <w:pPr>
        <w:pStyle w:val="Heading1"/>
      </w:pPr>
      <w:bookmarkStart w:id="27" w:name="_Toc65696053"/>
      <w:r>
        <w:lastRenderedPageBreak/>
        <w:t>Conclusion</w:t>
      </w:r>
      <w:bookmarkEnd w:id="27"/>
    </w:p>
    <w:p w14:paraId="1F757E0B" w14:textId="77777777" w:rsidR="00210F84" w:rsidRPr="00210F84" w:rsidRDefault="00210F84" w:rsidP="00210F84"/>
    <w:p w14:paraId="64F255E6" w14:textId="77777777" w:rsidR="00871D05" w:rsidRDefault="00BE5791" w:rsidP="00871D05">
      <w:pPr>
        <w:pStyle w:val="ListParagraph"/>
        <w:numPr>
          <w:ilvl w:val="0"/>
          <w:numId w:val="45"/>
        </w:numPr>
        <w:rPr>
          <w:sz w:val="24"/>
          <w:szCs w:val="24"/>
        </w:rPr>
      </w:pPr>
      <w:proofErr w:type="spellStart"/>
      <w:r w:rsidRPr="00871D05">
        <w:rPr>
          <w:sz w:val="24"/>
          <w:szCs w:val="24"/>
        </w:rPr>
        <w:t>ThreshNet</w:t>
      </w:r>
      <w:proofErr w:type="spellEnd"/>
      <w:r w:rsidRPr="00871D05">
        <w:rPr>
          <w:sz w:val="24"/>
          <w:szCs w:val="24"/>
        </w:rPr>
        <w:t xml:space="preserve"> systems proposed </w:t>
      </w:r>
      <w:r w:rsidR="00871D05">
        <w:rPr>
          <w:sz w:val="24"/>
          <w:szCs w:val="24"/>
        </w:rPr>
        <w:t xml:space="preserve">throughout the </w:t>
      </w:r>
      <w:r w:rsidRPr="00871D05">
        <w:rPr>
          <w:sz w:val="24"/>
          <w:szCs w:val="24"/>
        </w:rPr>
        <w:t>project achieved better performance than individual networks in the ensemble</w:t>
      </w:r>
      <w:r w:rsidR="00871D05">
        <w:rPr>
          <w:sz w:val="24"/>
          <w:szCs w:val="24"/>
        </w:rPr>
        <w:t xml:space="preserve"> with regards to</w:t>
      </w:r>
      <w:r w:rsidRPr="00871D05">
        <w:rPr>
          <w:sz w:val="24"/>
          <w:szCs w:val="24"/>
        </w:rPr>
        <w:t xml:space="preserve"> </w:t>
      </w:r>
      <w:proofErr w:type="gramStart"/>
      <w:r w:rsidRPr="00871D05">
        <w:rPr>
          <w:sz w:val="24"/>
          <w:szCs w:val="24"/>
        </w:rPr>
        <w:t>particular performance</w:t>
      </w:r>
      <w:proofErr w:type="gramEnd"/>
      <w:r w:rsidRPr="00871D05">
        <w:rPr>
          <w:sz w:val="24"/>
          <w:szCs w:val="24"/>
        </w:rPr>
        <w:t xml:space="preserve"> metrics and/or across all performance metrics</w:t>
      </w:r>
    </w:p>
    <w:p w14:paraId="15C84C3B" w14:textId="77777777" w:rsidR="00647FCC" w:rsidRDefault="00BE5791" w:rsidP="00647FCC">
      <w:pPr>
        <w:pStyle w:val="ListParagraph"/>
        <w:numPr>
          <w:ilvl w:val="0"/>
          <w:numId w:val="45"/>
        </w:numPr>
        <w:rPr>
          <w:sz w:val="24"/>
          <w:szCs w:val="24"/>
        </w:rPr>
      </w:pPr>
      <w:r w:rsidRPr="00871D05">
        <w:rPr>
          <w:sz w:val="24"/>
          <w:szCs w:val="24"/>
        </w:rPr>
        <w:t xml:space="preserve">Variance among </w:t>
      </w:r>
      <w:proofErr w:type="spellStart"/>
      <w:r w:rsidRPr="00871D05">
        <w:rPr>
          <w:sz w:val="24"/>
          <w:szCs w:val="24"/>
        </w:rPr>
        <w:t>ThreshNet</w:t>
      </w:r>
      <w:proofErr w:type="spellEnd"/>
      <w:r w:rsidRPr="00871D05">
        <w:rPr>
          <w:sz w:val="24"/>
          <w:szCs w:val="24"/>
        </w:rPr>
        <w:t xml:space="preserve"> systems </w:t>
      </w:r>
      <w:proofErr w:type="gramStart"/>
      <w:r w:rsidRPr="00871D05">
        <w:rPr>
          <w:sz w:val="24"/>
          <w:szCs w:val="24"/>
        </w:rPr>
        <w:t>are</w:t>
      </w:r>
      <w:proofErr w:type="gramEnd"/>
      <w:r w:rsidRPr="00871D05">
        <w:rPr>
          <w:sz w:val="24"/>
          <w:szCs w:val="24"/>
        </w:rPr>
        <w:t xml:space="preserve"> smaller than variance among individual networks, yielding more consistent performance.</w:t>
      </w:r>
    </w:p>
    <w:p w14:paraId="47546C40" w14:textId="77777777" w:rsidR="00647FCC" w:rsidRDefault="00BE5791" w:rsidP="00647FCC">
      <w:pPr>
        <w:pStyle w:val="ListParagraph"/>
        <w:numPr>
          <w:ilvl w:val="0"/>
          <w:numId w:val="45"/>
        </w:numPr>
        <w:rPr>
          <w:sz w:val="24"/>
          <w:szCs w:val="24"/>
        </w:rPr>
      </w:pPr>
      <w:r w:rsidRPr="00647FCC">
        <w:rPr>
          <w:sz w:val="24"/>
          <w:szCs w:val="24"/>
        </w:rPr>
        <w:t xml:space="preserve">Individual networks in the ensemble do not need to have high performance for the </w:t>
      </w:r>
      <w:proofErr w:type="spellStart"/>
      <w:r w:rsidRPr="00647FCC">
        <w:rPr>
          <w:sz w:val="24"/>
          <w:szCs w:val="24"/>
        </w:rPr>
        <w:t>ThreshNet</w:t>
      </w:r>
      <w:proofErr w:type="spellEnd"/>
      <w:r w:rsidRPr="00647FCC">
        <w:rPr>
          <w:sz w:val="24"/>
          <w:szCs w:val="24"/>
        </w:rPr>
        <w:t xml:space="preserve"> system to yield high </w:t>
      </w:r>
      <w:proofErr w:type="gramStart"/>
      <w:r w:rsidRPr="00647FCC">
        <w:rPr>
          <w:sz w:val="24"/>
          <w:szCs w:val="24"/>
        </w:rPr>
        <w:t>performance</w:t>
      </w:r>
      <w:proofErr w:type="gramEnd"/>
    </w:p>
    <w:p w14:paraId="275874B3" w14:textId="6898C1EC" w:rsidR="00BE5791" w:rsidRPr="00647FCC" w:rsidRDefault="00BE5791" w:rsidP="00647FCC">
      <w:pPr>
        <w:pStyle w:val="ListParagraph"/>
        <w:numPr>
          <w:ilvl w:val="0"/>
          <w:numId w:val="45"/>
        </w:numPr>
        <w:rPr>
          <w:sz w:val="24"/>
          <w:szCs w:val="24"/>
        </w:rPr>
      </w:pPr>
      <w:proofErr w:type="spellStart"/>
      <w:r w:rsidRPr="00647FCC">
        <w:rPr>
          <w:sz w:val="24"/>
          <w:szCs w:val="24"/>
        </w:rPr>
        <w:t>ThreshNet</w:t>
      </w:r>
      <w:proofErr w:type="spellEnd"/>
      <w:r w:rsidRPr="00647FCC">
        <w:rPr>
          <w:sz w:val="24"/>
          <w:szCs w:val="24"/>
        </w:rPr>
        <w:t xml:space="preserve"> provided convenient means to achieve specific performance and trade-off goals between sensitivity and specificity through adjusting the </w:t>
      </w:r>
      <w:proofErr w:type="spellStart"/>
      <w:r w:rsidRPr="00647FCC">
        <w:rPr>
          <w:sz w:val="24"/>
          <w:szCs w:val="24"/>
        </w:rPr>
        <w:t>ThreshNet</w:t>
      </w:r>
      <w:proofErr w:type="spellEnd"/>
      <w:r w:rsidRPr="00647FCC">
        <w:rPr>
          <w:sz w:val="24"/>
          <w:szCs w:val="24"/>
        </w:rPr>
        <w:t xml:space="preserve"> </w:t>
      </w:r>
      <w:proofErr w:type="gramStart"/>
      <w:r w:rsidRPr="00647FCC">
        <w:rPr>
          <w:sz w:val="24"/>
          <w:szCs w:val="24"/>
        </w:rPr>
        <w:t>parameter</w:t>
      </w:r>
      <w:proofErr w:type="gramEnd"/>
    </w:p>
    <w:p w14:paraId="0781B3A6" w14:textId="77777777" w:rsidR="00BE5791" w:rsidRPr="00BE5791" w:rsidRDefault="00BE5791" w:rsidP="00BE5791">
      <w:pPr>
        <w:numPr>
          <w:ilvl w:val="0"/>
          <w:numId w:val="46"/>
        </w:numPr>
        <w:rPr>
          <w:sz w:val="24"/>
          <w:szCs w:val="24"/>
        </w:rPr>
      </w:pPr>
      <w:proofErr w:type="spellStart"/>
      <w:r w:rsidRPr="00BE5791">
        <w:rPr>
          <w:sz w:val="24"/>
          <w:szCs w:val="24"/>
        </w:rPr>
        <w:t>ResUNet's</w:t>
      </w:r>
      <w:proofErr w:type="spellEnd"/>
      <w:r w:rsidRPr="00BE5791">
        <w:rPr>
          <w:sz w:val="24"/>
          <w:szCs w:val="24"/>
        </w:rPr>
        <w:t xml:space="preserve"> prediction mask closely matched the labelled mask in the dataset.</w:t>
      </w:r>
    </w:p>
    <w:p w14:paraId="73880617" w14:textId="25345F94" w:rsidR="00213F97" w:rsidRPr="00DB026A" w:rsidRDefault="00213F97" w:rsidP="008D1F00">
      <w:pPr>
        <w:ind w:firstLine="720"/>
        <w:rPr>
          <w:ins w:id="28" w:author="Shirley Xu"/>
          <w:sz w:val="24"/>
          <w:szCs w:val="24"/>
        </w:rPr>
      </w:pPr>
      <w:ins w:id="29" w:author="Shirley Xu">
        <w:r w:rsidRPr="00213F97">
          <w:rPr>
            <w:sz w:val="24"/>
            <w:szCs w:val="24"/>
          </w:rPr>
          <w:t>T</w:t>
        </w:r>
        <w:r w:rsidR="009E4465">
          <w:rPr>
            <w:sz w:val="24"/>
            <w:szCs w:val="24"/>
          </w:rPr>
          <w:t xml:space="preserve">his project’s </w:t>
        </w:r>
        <w:proofErr w:type="spellStart"/>
        <w:r w:rsidR="009E4465">
          <w:rPr>
            <w:sz w:val="24"/>
            <w:szCs w:val="24"/>
          </w:rPr>
          <w:t>T</w:t>
        </w:r>
        <w:r w:rsidRPr="00213F97">
          <w:rPr>
            <w:sz w:val="24"/>
            <w:szCs w:val="24"/>
          </w:rPr>
          <w:t>hreshNet</w:t>
        </w:r>
        <w:proofErr w:type="spellEnd"/>
        <w:r w:rsidRPr="00213F97">
          <w:rPr>
            <w:sz w:val="24"/>
            <w:szCs w:val="24"/>
          </w:rPr>
          <w:t xml:space="preserve"> system</w:t>
        </w:r>
        <w:r w:rsidR="009E4465">
          <w:rPr>
            <w:sz w:val="24"/>
            <w:szCs w:val="24"/>
          </w:rPr>
          <w:t xml:space="preserve"> </w:t>
        </w:r>
        <w:r w:rsidRPr="00213F97">
          <w:rPr>
            <w:sz w:val="24"/>
            <w:szCs w:val="24"/>
          </w:rPr>
          <w:t>achieve</w:t>
        </w:r>
        <w:r w:rsidR="009E4465">
          <w:rPr>
            <w:sz w:val="24"/>
            <w:szCs w:val="24"/>
          </w:rPr>
          <w:t>s</w:t>
        </w:r>
        <w:r w:rsidRPr="00213F97">
          <w:rPr>
            <w:sz w:val="24"/>
            <w:szCs w:val="24"/>
          </w:rPr>
          <w:t xml:space="preserve"> better performance </w:t>
        </w:r>
        <w:r w:rsidR="008E14EC" w:rsidRPr="00DB026A">
          <w:rPr>
            <w:sz w:val="24"/>
            <w:szCs w:val="24"/>
          </w:rPr>
          <w:t>compared to</w:t>
        </w:r>
        <w:r w:rsidRPr="00213F97">
          <w:rPr>
            <w:sz w:val="24"/>
            <w:szCs w:val="24"/>
          </w:rPr>
          <w:t xml:space="preserve"> individual networks</w:t>
        </w:r>
        <w:r w:rsidR="009E4465">
          <w:rPr>
            <w:sz w:val="24"/>
            <w:szCs w:val="24"/>
          </w:rPr>
          <w:t xml:space="preserve"> that make up the ensemble </w:t>
        </w:r>
        <w:r w:rsidRPr="00213F97">
          <w:rPr>
            <w:sz w:val="24"/>
            <w:szCs w:val="24"/>
          </w:rPr>
          <w:t xml:space="preserve">in </w:t>
        </w:r>
        <w:r w:rsidR="00210F84" w:rsidRPr="00DB026A">
          <w:rPr>
            <w:sz w:val="24"/>
            <w:szCs w:val="24"/>
          </w:rPr>
          <w:t>particular</w:t>
        </w:r>
        <w:r w:rsidRPr="00213F97">
          <w:rPr>
            <w:sz w:val="24"/>
            <w:szCs w:val="24"/>
          </w:rPr>
          <w:t xml:space="preserve"> performance metrics and/or across all performance metrics</w:t>
        </w:r>
        <w:r w:rsidR="00210F84" w:rsidRPr="00DB026A">
          <w:rPr>
            <w:sz w:val="24"/>
            <w:szCs w:val="24"/>
          </w:rPr>
          <w:t>. Each</w:t>
        </w:r>
        <w:r w:rsidRPr="00213F97">
          <w:rPr>
            <w:sz w:val="24"/>
            <w:szCs w:val="24"/>
          </w:rPr>
          <w:t xml:space="preserve"> individual network in the ensemble does not need to have high performance for the </w:t>
        </w:r>
        <w:proofErr w:type="spellStart"/>
        <w:r w:rsidRPr="00213F97">
          <w:rPr>
            <w:sz w:val="24"/>
            <w:szCs w:val="24"/>
          </w:rPr>
          <w:t>ThreshNet</w:t>
        </w:r>
        <w:proofErr w:type="spellEnd"/>
        <w:r w:rsidRPr="00213F97">
          <w:rPr>
            <w:sz w:val="24"/>
            <w:szCs w:val="24"/>
          </w:rPr>
          <w:t xml:space="preserve"> system to yield high performance</w:t>
        </w:r>
        <w:r w:rsidR="00210F84" w:rsidRPr="00DB026A">
          <w:rPr>
            <w:sz w:val="24"/>
            <w:szCs w:val="24"/>
          </w:rPr>
          <w:t xml:space="preserve">. </w:t>
        </w:r>
        <w:r w:rsidRPr="00213F97">
          <w:rPr>
            <w:sz w:val="24"/>
            <w:szCs w:val="24"/>
          </w:rPr>
          <w:t xml:space="preserve">Different performance optimization goals can be achieved by adjusting </w:t>
        </w:r>
        <w:proofErr w:type="spellStart"/>
        <w:r w:rsidRPr="00213F97">
          <w:rPr>
            <w:sz w:val="24"/>
            <w:szCs w:val="24"/>
          </w:rPr>
          <w:t>ThreshNet</w:t>
        </w:r>
        <w:proofErr w:type="spellEnd"/>
        <w:r w:rsidRPr="00213F97">
          <w:rPr>
            <w:sz w:val="24"/>
            <w:szCs w:val="24"/>
          </w:rPr>
          <w:t xml:space="preserve"> parameter values</w:t>
        </w:r>
        <w:r w:rsidR="00210F84" w:rsidRPr="00DB026A">
          <w:rPr>
            <w:sz w:val="24"/>
            <w:szCs w:val="24"/>
          </w:rPr>
          <w:t xml:space="preserve">-- </w:t>
        </w:r>
        <w:proofErr w:type="gramStart"/>
        <w:r w:rsidR="00210F84" w:rsidRPr="00DB026A">
          <w:rPr>
            <w:sz w:val="24"/>
            <w:szCs w:val="24"/>
          </w:rPr>
          <w:t>t</w:t>
        </w:r>
        <w:r w:rsidRPr="00213F97">
          <w:rPr>
            <w:sz w:val="24"/>
            <w:szCs w:val="24"/>
          </w:rPr>
          <w:t>his matches</w:t>
        </w:r>
        <w:proofErr w:type="gramEnd"/>
        <w:r w:rsidRPr="00213F97">
          <w:rPr>
            <w:sz w:val="24"/>
            <w:szCs w:val="24"/>
          </w:rPr>
          <w:t xml:space="preserve"> with my hypothesis </w:t>
        </w:r>
        <w:r w:rsidR="009E4465">
          <w:rPr>
            <w:sz w:val="24"/>
            <w:szCs w:val="24"/>
          </w:rPr>
          <w:t>and</w:t>
        </w:r>
        <w:r w:rsidRPr="00213F97">
          <w:rPr>
            <w:sz w:val="24"/>
            <w:szCs w:val="24"/>
          </w:rPr>
          <w:t xml:space="preserve"> achieves </w:t>
        </w:r>
        <w:r w:rsidR="009E4465">
          <w:rPr>
            <w:sz w:val="24"/>
            <w:szCs w:val="24"/>
          </w:rPr>
          <w:t xml:space="preserve">the </w:t>
        </w:r>
        <w:r w:rsidRPr="00213F97">
          <w:rPr>
            <w:sz w:val="24"/>
            <w:szCs w:val="24"/>
          </w:rPr>
          <w:t>engineering design goals of this project</w:t>
        </w:r>
        <w:r w:rsidR="00210F84" w:rsidRPr="00DB026A">
          <w:rPr>
            <w:sz w:val="24"/>
            <w:szCs w:val="24"/>
          </w:rPr>
          <w:t xml:space="preserve">. </w:t>
        </w:r>
        <w:proofErr w:type="spellStart"/>
        <w:r w:rsidRPr="00DB026A">
          <w:rPr>
            <w:sz w:val="24"/>
            <w:szCs w:val="24"/>
          </w:rPr>
          <w:t>ResUNet's</w:t>
        </w:r>
        <w:proofErr w:type="spellEnd"/>
        <w:r w:rsidRPr="00DB026A">
          <w:rPr>
            <w:sz w:val="24"/>
            <w:szCs w:val="24"/>
          </w:rPr>
          <w:t xml:space="preserve"> prediction mask </w:t>
        </w:r>
        <w:r w:rsidR="009E4465">
          <w:rPr>
            <w:sz w:val="24"/>
            <w:szCs w:val="24"/>
          </w:rPr>
          <w:t xml:space="preserve">also </w:t>
        </w:r>
        <w:r w:rsidRPr="00DB026A">
          <w:rPr>
            <w:sz w:val="24"/>
            <w:szCs w:val="24"/>
          </w:rPr>
          <w:t>closely match</w:t>
        </w:r>
        <w:r w:rsidR="009E4465">
          <w:rPr>
            <w:sz w:val="24"/>
            <w:szCs w:val="24"/>
          </w:rPr>
          <w:t>es</w:t>
        </w:r>
        <w:r w:rsidRPr="00DB026A">
          <w:rPr>
            <w:sz w:val="24"/>
            <w:szCs w:val="24"/>
          </w:rPr>
          <w:t xml:space="preserve"> the labelled mask in the dataset.</w:t>
        </w:r>
      </w:ins>
    </w:p>
    <w:p w14:paraId="50E29D58" w14:textId="2781DB4E" w:rsidR="00066D72" w:rsidRPr="00DB026A" w:rsidRDefault="00066D72" w:rsidP="00066D72">
      <w:pPr>
        <w:rPr>
          <w:sz w:val="24"/>
          <w:szCs w:val="24"/>
        </w:rPr>
      </w:pPr>
      <w:r w:rsidRPr="00DB026A">
        <w:rPr>
          <w:sz w:val="24"/>
          <w:szCs w:val="24"/>
        </w:rPr>
        <w:br w:type="page"/>
      </w:r>
    </w:p>
    <w:p w14:paraId="105BB789" w14:textId="77777777" w:rsidR="00E04955" w:rsidRDefault="00E04955" w:rsidP="006E7EC7">
      <w:pPr>
        <w:pStyle w:val="Heading1"/>
      </w:pPr>
      <w:bookmarkStart w:id="30" w:name="_Toc65696054"/>
      <w:r>
        <w:lastRenderedPageBreak/>
        <w:t>Recommendations</w:t>
      </w:r>
      <w:bookmarkEnd w:id="30"/>
    </w:p>
    <w:p w14:paraId="5B499CA1" w14:textId="18ED3B88" w:rsidR="00F5797E" w:rsidRDefault="00F5797E" w:rsidP="00F5797E"/>
    <w:p w14:paraId="60117E30" w14:textId="640D868B" w:rsidR="00F5797E" w:rsidRPr="00DB026A" w:rsidRDefault="00F5797E" w:rsidP="00F5797E">
      <w:pPr>
        <w:jc w:val="center"/>
        <w:rPr>
          <w:sz w:val="24"/>
          <w:szCs w:val="24"/>
        </w:rPr>
      </w:pPr>
      <w:r w:rsidRPr="00DB026A">
        <w:rPr>
          <w:sz w:val="24"/>
          <w:szCs w:val="24"/>
        </w:rPr>
        <w:t>Future Work</w:t>
      </w:r>
    </w:p>
    <w:p w14:paraId="4580E92D" w14:textId="44EDFD8E" w:rsidR="00CE2C86" w:rsidRPr="00DB026A" w:rsidRDefault="00F5797E" w:rsidP="004F4624">
      <w:pPr>
        <w:pStyle w:val="ListParagraph"/>
        <w:numPr>
          <w:ilvl w:val="0"/>
          <w:numId w:val="7"/>
        </w:numPr>
        <w:rPr>
          <w:sz w:val="24"/>
          <w:szCs w:val="24"/>
        </w:rPr>
      </w:pPr>
      <w:r w:rsidRPr="00F5797E">
        <w:rPr>
          <w:sz w:val="24"/>
          <w:szCs w:val="24"/>
        </w:rPr>
        <w:t xml:space="preserve">Apply </w:t>
      </w:r>
      <w:proofErr w:type="spellStart"/>
      <w:r w:rsidRPr="00F5797E">
        <w:rPr>
          <w:sz w:val="24"/>
          <w:szCs w:val="24"/>
        </w:rPr>
        <w:t>ThreshNet</w:t>
      </w:r>
      <w:proofErr w:type="spellEnd"/>
      <w:r w:rsidRPr="00F5797E">
        <w:rPr>
          <w:sz w:val="24"/>
          <w:szCs w:val="24"/>
        </w:rPr>
        <w:t xml:space="preserve"> technique to other types of medical </w:t>
      </w:r>
      <w:proofErr w:type="gramStart"/>
      <w:r w:rsidRPr="00F5797E">
        <w:rPr>
          <w:sz w:val="24"/>
          <w:szCs w:val="24"/>
        </w:rPr>
        <w:t>diagnoses</w:t>
      </w:r>
      <w:proofErr w:type="gramEnd"/>
      <w:r w:rsidR="00DC1597" w:rsidRPr="00DB026A">
        <w:rPr>
          <w:sz w:val="24"/>
          <w:szCs w:val="24"/>
        </w:rPr>
        <w:t xml:space="preserve"> </w:t>
      </w:r>
    </w:p>
    <w:p w14:paraId="231B8325" w14:textId="597C052A" w:rsidR="00F5797E" w:rsidRPr="00DB026A" w:rsidRDefault="000752A5" w:rsidP="004F4624">
      <w:pPr>
        <w:pStyle w:val="ListParagraph"/>
        <w:numPr>
          <w:ilvl w:val="0"/>
          <w:numId w:val="7"/>
        </w:numPr>
        <w:rPr>
          <w:sz w:val="24"/>
          <w:szCs w:val="24"/>
        </w:rPr>
      </w:pPr>
      <w:r w:rsidRPr="00DB026A">
        <w:rPr>
          <w:sz w:val="24"/>
          <w:szCs w:val="24"/>
        </w:rPr>
        <w:t>E</w:t>
      </w:r>
      <w:r w:rsidR="00F5797E" w:rsidRPr="00F5797E">
        <w:rPr>
          <w:sz w:val="24"/>
          <w:szCs w:val="24"/>
        </w:rPr>
        <w:t>xtend</w:t>
      </w:r>
      <w:r w:rsidRPr="00DB026A">
        <w:rPr>
          <w:sz w:val="24"/>
          <w:szCs w:val="24"/>
        </w:rPr>
        <w:t xml:space="preserve"> project</w:t>
      </w:r>
      <w:r w:rsidR="00F5797E" w:rsidRPr="00F5797E">
        <w:rPr>
          <w:sz w:val="24"/>
          <w:szCs w:val="24"/>
        </w:rPr>
        <w:t xml:space="preserve"> outside of the medical field</w:t>
      </w:r>
      <w:r w:rsidRPr="00DB026A">
        <w:rPr>
          <w:sz w:val="24"/>
          <w:szCs w:val="24"/>
        </w:rPr>
        <w:t xml:space="preserve"> (ex, </w:t>
      </w:r>
      <w:r w:rsidR="00842172" w:rsidRPr="00DB026A">
        <w:rPr>
          <w:sz w:val="24"/>
          <w:szCs w:val="24"/>
        </w:rPr>
        <w:t>to</w:t>
      </w:r>
      <w:r w:rsidR="00A16E2A" w:rsidRPr="00DB026A">
        <w:rPr>
          <w:sz w:val="24"/>
          <w:szCs w:val="24"/>
        </w:rPr>
        <w:t xml:space="preserve"> the self-driving </w:t>
      </w:r>
      <w:r w:rsidR="0051720A" w:rsidRPr="00DB026A">
        <w:rPr>
          <w:sz w:val="24"/>
          <w:szCs w:val="24"/>
        </w:rPr>
        <w:t xml:space="preserve">automobile </w:t>
      </w:r>
      <w:r w:rsidR="00A16E2A" w:rsidRPr="00DB026A">
        <w:rPr>
          <w:sz w:val="24"/>
          <w:szCs w:val="24"/>
        </w:rPr>
        <w:t>industry</w:t>
      </w:r>
      <w:r w:rsidR="0051720A" w:rsidRPr="00DB026A">
        <w:rPr>
          <w:sz w:val="24"/>
          <w:szCs w:val="24"/>
        </w:rPr>
        <w:t xml:space="preserve">, where </w:t>
      </w:r>
      <w:r w:rsidR="00CE2C86" w:rsidRPr="00DB026A">
        <w:rPr>
          <w:sz w:val="24"/>
          <w:szCs w:val="24"/>
        </w:rPr>
        <w:t xml:space="preserve">objects in </w:t>
      </w:r>
      <w:r w:rsidR="0051720A" w:rsidRPr="00DB026A">
        <w:rPr>
          <w:sz w:val="24"/>
          <w:szCs w:val="24"/>
        </w:rPr>
        <w:t>images need to be detected very quickly to prevent accidents)</w:t>
      </w:r>
      <w:r w:rsidR="00F5797E" w:rsidRPr="00F5797E">
        <w:rPr>
          <w:sz w:val="24"/>
          <w:szCs w:val="24"/>
        </w:rPr>
        <w:t> </w:t>
      </w:r>
    </w:p>
    <w:p w14:paraId="7C7231BA" w14:textId="3773D478" w:rsidR="00F5797E" w:rsidRPr="00DB026A" w:rsidRDefault="00F5797E" w:rsidP="004F4624">
      <w:pPr>
        <w:pStyle w:val="ListParagraph"/>
        <w:numPr>
          <w:ilvl w:val="0"/>
          <w:numId w:val="7"/>
        </w:numPr>
        <w:rPr>
          <w:sz w:val="24"/>
          <w:szCs w:val="24"/>
        </w:rPr>
      </w:pPr>
      <w:r w:rsidRPr="00F5797E">
        <w:rPr>
          <w:sz w:val="24"/>
          <w:szCs w:val="24"/>
        </w:rPr>
        <w:t xml:space="preserve">Use individual neural network decisions as inputs to train other neural </w:t>
      </w:r>
      <w:proofErr w:type="gramStart"/>
      <w:r w:rsidRPr="00F5797E">
        <w:rPr>
          <w:sz w:val="24"/>
          <w:szCs w:val="24"/>
        </w:rPr>
        <w:t>net</w:t>
      </w:r>
      <w:r w:rsidR="00B113F1" w:rsidRPr="00DB026A">
        <w:rPr>
          <w:sz w:val="24"/>
          <w:szCs w:val="24"/>
        </w:rPr>
        <w:t>works</w:t>
      </w:r>
      <w:proofErr w:type="gramEnd"/>
    </w:p>
    <w:p w14:paraId="71AABFA8" w14:textId="06C3C1A0" w:rsidR="003847EB" w:rsidRPr="00DB026A" w:rsidRDefault="003847EB" w:rsidP="003847EB">
      <w:pPr>
        <w:rPr>
          <w:sz w:val="24"/>
          <w:szCs w:val="24"/>
        </w:rPr>
      </w:pPr>
    </w:p>
    <w:p w14:paraId="1EE7CCED" w14:textId="7A111A38" w:rsidR="003847EB" w:rsidRPr="00F5797E" w:rsidRDefault="003847EB" w:rsidP="003847EB">
      <w:pPr>
        <w:rPr>
          <w:sz w:val="24"/>
          <w:szCs w:val="24"/>
        </w:rPr>
      </w:pPr>
      <w:r w:rsidRPr="00DB026A">
        <w:rPr>
          <w:sz w:val="24"/>
          <w:szCs w:val="24"/>
        </w:rPr>
        <w:t xml:space="preserve">I would continue the project for another year and do the project again if given the chance. Through my research, I have learned a lot about neural networks and data science, and I am excited to extend my findings into the future. </w:t>
      </w:r>
    </w:p>
    <w:p w14:paraId="46A4FBEB" w14:textId="77777777" w:rsidR="00F5797E" w:rsidRPr="00F5797E" w:rsidRDefault="00F5797E" w:rsidP="00F5797E"/>
    <w:p w14:paraId="7EF18E20" w14:textId="1202D2E1" w:rsidR="008F1020" w:rsidRPr="00066D72" w:rsidRDefault="00066D72" w:rsidP="00F5797E">
      <w:r>
        <w:br w:type="page"/>
      </w:r>
    </w:p>
    <w:p w14:paraId="7C42DD8C" w14:textId="4C056645" w:rsidR="008F1020" w:rsidRDefault="006B2C8A" w:rsidP="006E7EC7">
      <w:pPr>
        <w:pStyle w:val="Heading1"/>
      </w:pPr>
      <w:bookmarkStart w:id="31" w:name="_Toc65696055"/>
      <w:r>
        <w:lastRenderedPageBreak/>
        <w:t>Bibliography</w:t>
      </w:r>
      <w:bookmarkEnd w:id="31"/>
    </w:p>
    <w:p w14:paraId="0631540A" w14:textId="77777777" w:rsidR="008F1020" w:rsidRPr="008F1020" w:rsidRDefault="008F1020" w:rsidP="008F1020"/>
    <w:p w14:paraId="0074EFE4" w14:textId="5D64470B" w:rsidR="008F1020" w:rsidRPr="008F1020" w:rsidRDefault="008F1020" w:rsidP="008F1020">
      <w:r w:rsidRPr="008F1020">
        <w:t>[1] Buda, Mateusz, et al. Association of Genomic Subtypes of Lower-Grade Gliomas with Shape Features Automatically Extracted by a Deep Learning Algorithm. Computers in Biology and Medicine, 2019.</w:t>
      </w:r>
    </w:p>
    <w:p w14:paraId="2123B26E" w14:textId="77777777" w:rsidR="008F1020" w:rsidRPr="008F1020" w:rsidRDefault="008F1020" w:rsidP="008F1020">
      <w:r w:rsidRPr="008F1020">
        <w:t xml:space="preserve">[2] </w:t>
      </w:r>
      <w:proofErr w:type="spellStart"/>
      <w:r w:rsidRPr="008F1020">
        <w:t>Mazurowski</w:t>
      </w:r>
      <w:proofErr w:type="spellEnd"/>
      <w:r w:rsidRPr="008F1020">
        <w:t>, Maciej A., et al. “</w:t>
      </w:r>
      <w:proofErr w:type="spellStart"/>
      <w:r w:rsidRPr="008F1020">
        <w:t>Radiogenomics</w:t>
      </w:r>
      <w:proofErr w:type="spellEnd"/>
      <w:r w:rsidRPr="008F1020">
        <w:t xml:space="preserve"> of Lower-Grade Glioma: Algorithmically-Assessed Tumor Shape Is Associated with Tumor Genomic Subtypes and Patient Outcomes in a Multi-Institutional Study with The Cancer Genome Atlas Data.” Journal of Neuro-Oncology, U.S. National Library of Medicine, 2017, pubmed.ncbi.nlm.nih.gov/28470431/.</w:t>
      </w:r>
    </w:p>
    <w:p w14:paraId="7180ED11" w14:textId="77777777" w:rsidR="008F1020" w:rsidRPr="008F1020" w:rsidRDefault="008F1020" w:rsidP="008F1020">
      <w:r w:rsidRPr="008F1020">
        <w:t>[3] Grote, Thomas, and Philipp Berens. “On the Ethics of Algorithmic Decision-Making in Healthcare.” Journal of Medical Ethics, Institute of Medical Ethics, 1 Mar. 2020, jme.bmj.com/content/46/3/205.citation-tools.</w:t>
      </w:r>
    </w:p>
    <w:p w14:paraId="7A1398F9" w14:textId="77777777" w:rsidR="008F1020" w:rsidRPr="008F1020" w:rsidRDefault="008F1020" w:rsidP="008F1020">
      <w:r w:rsidRPr="008F1020">
        <w:t xml:space="preserve">[4] </w:t>
      </w:r>
      <w:proofErr w:type="spellStart"/>
      <w:r w:rsidRPr="008F1020">
        <w:t>LeCun</w:t>
      </w:r>
      <w:proofErr w:type="spellEnd"/>
      <w:r w:rsidRPr="008F1020">
        <w:t xml:space="preserve">, Yann, et al. “Convolutional Networks and Applications in Vision.” ResearchGate, May 2010, </w:t>
      </w:r>
      <w:hyperlink r:id="rId23" w:history="1">
        <w:r w:rsidRPr="008F1020">
          <w:rPr>
            <w:rStyle w:val="Hyperlink"/>
          </w:rPr>
          <w:t>www.researchgate.net/publication/221376179_Convolutional_Networks_and_Applications_in_Vision</w:t>
        </w:r>
      </w:hyperlink>
      <w:r w:rsidRPr="008F1020">
        <w:t>.</w:t>
      </w:r>
    </w:p>
    <w:p w14:paraId="00604227" w14:textId="77777777" w:rsidR="00ED4480" w:rsidRDefault="008F1020" w:rsidP="008F1020">
      <w:r w:rsidRPr="008F1020">
        <w:t xml:space="preserve">[5] </w:t>
      </w:r>
      <w:r w:rsidR="00ED4480" w:rsidRPr="00913C9A">
        <w:rPr>
          <w:rFonts w:cstheme="minorHAnsi"/>
          <w:color w:val="202122"/>
          <w:shd w:val="clear" w:color="auto" w:fill="FFFFFF"/>
        </w:rPr>
        <w:t>Opitz, D.; Maclin, R. (19</w:t>
      </w:r>
      <w:r w:rsidR="00ED4480" w:rsidRPr="00913C9A">
        <w:rPr>
          <w:rFonts w:cstheme="minorHAnsi"/>
        </w:rPr>
        <w:t>99). </w:t>
      </w:r>
      <w:hyperlink r:id="rId24" w:history="1">
        <w:r w:rsidR="00ED4480" w:rsidRPr="00913C9A">
          <w:rPr>
            <w:rFonts w:cstheme="minorHAnsi"/>
          </w:rPr>
          <w:t>"Popular ensemble methods: An empirical study"</w:t>
        </w:r>
      </w:hyperlink>
      <w:r w:rsidR="00ED4480" w:rsidRPr="00913C9A">
        <w:rPr>
          <w:rFonts w:cstheme="minorHAnsi"/>
        </w:rPr>
        <w:t>. </w:t>
      </w:r>
      <w:hyperlink r:id="rId25" w:tooltip="Journal of Artificial Intelligence Research" w:history="1">
        <w:r w:rsidR="00ED4480" w:rsidRPr="00913C9A">
          <w:rPr>
            <w:rFonts w:cstheme="minorHAnsi"/>
          </w:rPr>
          <w:t>Journal of Artificial Intelligence Research</w:t>
        </w:r>
      </w:hyperlink>
      <w:r w:rsidR="00ED4480" w:rsidRPr="00913C9A">
        <w:rPr>
          <w:rFonts w:cstheme="minorHAnsi"/>
        </w:rPr>
        <w:t>. 11: 169–198. </w:t>
      </w:r>
      <w:hyperlink r:id="rId26" w:tooltip="Doi (identifier)" w:history="1">
        <w:r w:rsidR="00ED4480" w:rsidRPr="00913C9A">
          <w:rPr>
            <w:rFonts w:cstheme="minorHAnsi"/>
          </w:rPr>
          <w:t>doi</w:t>
        </w:r>
      </w:hyperlink>
      <w:r w:rsidR="00ED4480" w:rsidRPr="00913C9A">
        <w:rPr>
          <w:rFonts w:cstheme="minorHAnsi"/>
        </w:rPr>
        <w:t>:</w:t>
      </w:r>
      <w:hyperlink r:id="rId27" w:history="1">
        <w:r w:rsidR="00ED4480" w:rsidRPr="00913C9A">
          <w:rPr>
            <w:rFonts w:cstheme="minorHAnsi"/>
          </w:rPr>
          <w:t>10.1613/jair.614</w:t>
        </w:r>
      </w:hyperlink>
      <w:r w:rsidR="00ED4480" w:rsidRPr="008F1020">
        <w:t xml:space="preserve"> </w:t>
      </w:r>
    </w:p>
    <w:p w14:paraId="2E34FE24" w14:textId="38E9E76E" w:rsidR="008F1020" w:rsidRPr="008F1020" w:rsidRDefault="008F1020" w:rsidP="008F1020">
      <w:r w:rsidRPr="008F1020">
        <w:t xml:space="preserve">[6] Abdulla, Waleed. Splash of Color: Instance Segmentation with Mask R-CNN and TensorFlow, 19 Mar. 2018, </w:t>
      </w:r>
      <w:hyperlink r:id="rId28" w:history="1">
        <w:r w:rsidRPr="008F1020">
          <w:rPr>
            <w:rStyle w:val="Hyperlink"/>
          </w:rPr>
          <w:t>http://engineering.matterport.com/splash-of-color-instance-segmentation-with-mask-r-cnn-and-tensorflow-7c761e238b46</w:t>
        </w:r>
      </w:hyperlink>
      <w:r w:rsidRPr="008F1020">
        <w:t>.</w:t>
      </w:r>
    </w:p>
    <w:p w14:paraId="420679C1" w14:textId="77777777" w:rsidR="008F1020" w:rsidRPr="008F1020" w:rsidRDefault="008F1020" w:rsidP="008F1020">
      <w:r w:rsidRPr="008F1020">
        <w:t xml:space="preserve">[7] Sharma, Pulkit. “Image Segmentation Python: Implementation of Mask R-CNN.” Analytics Vidhya, 22 July 2019, </w:t>
      </w:r>
      <w:hyperlink r:id="rId29" w:history="1">
        <w:r w:rsidRPr="008F1020">
          <w:rPr>
            <w:rStyle w:val="Hyperlink"/>
          </w:rPr>
          <w:t>www.analyticsvidhya.com/blog/2019/07/computer-vision-implementing-mask-r-cnn-image-segmentation/</w:t>
        </w:r>
      </w:hyperlink>
      <w:r w:rsidRPr="008F1020">
        <w:t>.</w:t>
      </w:r>
    </w:p>
    <w:p w14:paraId="0D79B051" w14:textId="77777777" w:rsidR="008F1020" w:rsidRPr="008F1020" w:rsidRDefault="008F1020" w:rsidP="008F1020">
      <w:r w:rsidRPr="008F1020">
        <w:t xml:space="preserve">[8] Brownlee, Jason. “Best Practices for Preparing and Augmenting Image Data for CNNs.” Machine Learning Mastery, 5 July 2019, </w:t>
      </w:r>
      <w:hyperlink r:id="rId30" w:history="1">
        <w:r w:rsidRPr="008F1020">
          <w:rPr>
            <w:rStyle w:val="Hyperlink"/>
          </w:rPr>
          <w:t>http://machinelearningmastery.com/best-practices-for-preparing-and-augmenting-image-data-for-convolutional-neural-networks/</w:t>
        </w:r>
      </w:hyperlink>
    </w:p>
    <w:p w14:paraId="106DC6AE" w14:textId="77777777" w:rsidR="008F1020" w:rsidRPr="008F1020" w:rsidRDefault="008F1020" w:rsidP="008F1020">
      <w:r w:rsidRPr="008F1020">
        <w:t xml:space="preserve">[9] “Sensitivity and Specificity.” Wikipedia, Wikimedia Foundation, 28 Jan. 2021, </w:t>
      </w:r>
      <w:hyperlink r:id="rId31" w:history="1">
        <w:r w:rsidRPr="008F1020">
          <w:rPr>
            <w:rStyle w:val="Hyperlink"/>
          </w:rPr>
          <w:t>http://en.wikipedia.org/wiki/Sensitivity_and_specificity</w:t>
        </w:r>
      </w:hyperlink>
      <w:r w:rsidRPr="008F1020">
        <w:t>.</w:t>
      </w:r>
    </w:p>
    <w:p w14:paraId="5E6BBDFA" w14:textId="77777777" w:rsidR="008F1020" w:rsidRPr="008F1020" w:rsidRDefault="008F1020" w:rsidP="008F1020">
      <w:r w:rsidRPr="008F1020">
        <w:t xml:space="preserve">[10] J. Li et al., “Multi-stage object detection with group recursive learning,” Arxiv.org. [Online]. Available: </w:t>
      </w:r>
      <w:hyperlink r:id="rId32" w:history="1">
        <w:r w:rsidRPr="008F1020">
          <w:rPr>
            <w:rStyle w:val="Hyperlink"/>
          </w:rPr>
          <w:t>http://arxiv.org/abs/1608.05159v1</w:t>
        </w:r>
      </w:hyperlink>
      <w:r w:rsidRPr="008F1020">
        <w:t>. [Accessed: 24-Jul-2020].</w:t>
      </w:r>
    </w:p>
    <w:p w14:paraId="6CF4E43E" w14:textId="2E2C084E" w:rsidR="00E36791" w:rsidRPr="008F1020" w:rsidRDefault="006D4257" w:rsidP="008F1020">
      <w:r>
        <w:t xml:space="preserve">[11] </w:t>
      </w:r>
      <w:r w:rsidR="00E36791">
        <w:t xml:space="preserve">O. </w:t>
      </w:r>
      <w:proofErr w:type="spellStart"/>
      <w:r w:rsidR="00E36791">
        <w:t>Ronneberger</w:t>
      </w:r>
      <w:proofErr w:type="spellEnd"/>
      <w:r w:rsidR="00E36791">
        <w:t xml:space="preserve">, P. Fischer, and T. </w:t>
      </w:r>
      <w:proofErr w:type="spellStart"/>
      <w:r w:rsidR="00E36791">
        <w:t>Brox</w:t>
      </w:r>
      <w:proofErr w:type="spellEnd"/>
      <w:r w:rsidR="00E36791">
        <w:t>, “U-net: Convolutional networks for biomedical image segmentation,” in International Conference on Medical image computing and computer-assisted intervention. Springer, 2015, pp. 234–241</w:t>
      </w:r>
      <w:r>
        <w:t>.</w:t>
      </w:r>
    </w:p>
    <w:p w14:paraId="66640592" w14:textId="51B1DCFE" w:rsidR="008F1020" w:rsidRPr="008F1020" w:rsidRDefault="008F1020" w:rsidP="008F1020">
      <w:r w:rsidRPr="008F1020">
        <w:t>[1</w:t>
      </w:r>
      <w:r w:rsidR="006D4257">
        <w:t>2</w:t>
      </w:r>
      <w:r w:rsidRPr="008F1020">
        <w:t>] Zhao, Z. Q., Zheng, P., Xu, S. T., &amp; Wu, X. (2019). Object detection with deep learning: A review. IEEE transactions on neural networks and learning systems, 30(11), 3212-3232.</w:t>
      </w:r>
    </w:p>
    <w:p w14:paraId="7856F12D" w14:textId="260169D1" w:rsidR="001D6D7F" w:rsidRDefault="008F1020">
      <w:r w:rsidRPr="008F1020">
        <w:t>[1</w:t>
      </w:r>
      <w:r w:rsidR="006D4257">
        <w:t>3</w:t>
      </w:r>
      <w:r w:rsidRPr="008F1020">
        <w:t xml:space="preserve">] F. Amato, A. Lopez, E. M. Pena-Mendez, P. </w:t>
      </w:r>
      <w:proofErr w:type="spellStart"/>
      <w:r w:rsidRPr="008F1020">
        <w:t>Vanhara</w:t>
      </w:r>
      <w:proofErr w:type="spellEnd"/>
      <w:r w:rsidRPr="008F1020">
        <w:t xml:space="preserve">, A. </w:t>
      </w:r>
      <w:proofErr w:type="spellStart"/>
      <w:r w:rsidRPr="008F1020">
        <w:t>Hampl</w:t>
      </w:r>
      <w:proofErr w:type="spellEnd"/>
      <w:r w:rsidRPr="008F1020">
        <w:t xml:space="preserve">, and J. Havel, Eds., Artificial neural networks in medical diagnosis, vol. 11, no. 47–58. Journal of Applied Biomedicine, 2013. Available: </w:t>
      </w:r>
      <w:proofErr w:type="spellStart"/>
      <w:r w:rsidRPr="008F1020">
        <w:t>doi</w:t>
      </w:r>
      <w:proofErr w:type="spellEnd"/>
      <w:r w:rsidRPr="008F1020">
        <w:t>: 10.2478/v10136-012-0031-x</w:t>
      </w:r>
    </w:p>
    <w:p w14:paraId="2B1FE4DE" w14:textId="34CFA2A0" w:rsidR="006D4257" w:rsidRDefault="006D4257" w:rsidP="00DB026A">
      <w:r>
        <w:lastRenderedPageBreak/>
        <w:br w:type="page"/>
      </w:r>
    </w:p>
    <w:p w14:paraId="1594F94E" w14:textId="0F70BCDF" w:rsidR="00EE2D95" w:rsidRDefault="00E153DA" w:rsidP="001D6D7F">
      <w:pPr>
        <w:pStyle w:val="Heading1"/>
      </w:pPr>
      <w:bookmarkStart w:id="32" w:name="_Toc65696056"/>
      <w:r>
        <w:lastRenderedPageBreak/>
        <w:t>Appendices</w:t>
      </w:r>
      <w:r w:rsidR="006B2C8A">
        <w:t>/Raw Data</w:t>
      </w:r>
      <w:bookmarkEnd w:id="32"/>
    </w:p>
    <w:p w14:paraId="013909EC" w14:textId="4BA57C97" w:rsidR="00A424C5" w:rsidRDefault="00A424C5" w:rsidP="00871D05">
      <w:pPr>
        <w:pStyle w:val="Heading2"/>
        <w:numPr>
          <w:ilvl w:val="0"/>
          <w:numId w:val="47"/>
        </w:numPr>
      </w:pPr>
      <w:bookmarkStart w:id="33" w:name="_Toc65696057"/>
      <w:r>
        <w:t>Data visua</w:t>
      </w:r>
      <w:r w:rsidR="0005553D">
        <w:t xml:space="preserve">lization </w:t>
      </w:r>
      <w:r w:rsidR="00C84881">
        <w:t>(</w:t>
      </w:r>
      <w:r w:rsidR="000415A0">
        <w:t xml:space="preserve">labelled </w:t>
      </w:r>
      <w:r w:rsidR="00402353">
        <w:t>Dataset)</w:t>
      </w:r>
      <w:bookmarkEnd w:id="33"/>
    </w:p>
    <w:p w14:paraId="3890786B" w14:textId="03F5A455" w:rsidR="0005553D" w:rsidRPr="0005553D" w:rsidRDefault="003A2623" w:rsidP="00C56B47">
      <w:pPr>
        <w:jc w:val="center"/>
      </w:pPr>
      <w:r>
        <w:t>MRI</w:t>
      </w:r>
      <w:r w:rsidR="007D7C5F">
        <w:t xml:space="preserve"> </w:t>
      </w:r>
      <w:r w:rsidR="00C56B47">
        <w:t>S</w:t>
      </w:r>
      <w:r w:rsidR="007D7C5F">
        <w:t xml:space="preserve">can | </w:t>
      </w:r>
      <w:r w:rsidR="00C56B47">
        <w:t>L</w:t>
      </w:r>
      <w:r w:rsidR="007D7C5F">
        <w:t xml:space="preserve">abelled </w:t>
      </w:r>
      <w:r w:rsidR="00C56B47">
        <w:t>M</w:t>
      </w:r>
      <w:r w:rsidR="007D7C5F">
        <w:t>ask | Overlay</w:t>
      </w:r>
    </w:p>
    <w:p w14:paraId="4B10693D" w14:textId="4E4F5C4C" w:rsidR="0005553D" w:rsidRDefault="00C84881" w:rsidP="00C56B47">
      <w:pPr>
        <w:jc w:val="center"/>
      </w:pPr>
      <w:r w:rsidRPr="00C84881">
        <w:drawing>
          <wp:inline distT="0" distB="0" distL="0" distR="0" wp14:anchorId="195FFEC7" wp14:editId="19E631A4">
            <wp:extent cx="2157500" cy="6555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9763" cy="6562845"/>
                    </a:xfrm>
                    <a:prstGeom prst="rect">
                      <a:avLst/>
                    </a:prstGeom>
                  </pic:spPr>
                </pic:pic>
              </a:graphicData>
            </a:graphic>
          </wp:inline>
        </w:drawing>
      </w:r>
    </w:p>
    <w:p w14:paraId="5594B789" w14:textId="77777777" w:rsidR="00C56B47" w:rsidRPr="0005553D" w:rsidRDefault="00C56B47" w:rsidP="0005553D"/>
    <w:p w14:paraId="5F2C2273" w14:textId="5175EEFB" w:rsidR="00847EE1" w:rsidRDefault="00EE4B88" w:rsidP="001A2189">
      <w:pPr>
        <w:pStyle w:val="Heading2"/>
      </w:pPr>
      <w:bookmarkStart w:id="34" w:name="_Toc65696058"/>
      <w:r w:rsidRPr="00EE4B88">
        <w:lastRenderedPageBreak/>
        <w:t>Individual Network Training and testing results</w:t>
      </w:r>
      <w:bookmarkEnd w:id="34"/>
    </w:p>
    <w:p w14:paraId="0F4EC311" w14:textId="77777777" w:rsidR="00C56B47" w:rsidRPr="00C56B47" w:rsidRDefault="00C56B47" w:rsidP="00C56B47"/>
    <w:p w14:paraId="1907988B" w14:textId="4FA529E6" w:rsidR="00C173A4" w:rsidRPr="00C173A4" w:rsidRDefault="003F77C5" w:rsidP="004F4624">
      <w:pPr>
        <w:pStyle w:val="Heading3"/>
        <w:numPr>
          <w:ilvl w:val="0"/>
          <w:numId w:val="2"/>
        </w:numPr>
      </w:pPr>
      <w:bookmarkStart w:id="35" w:name="_Toc65696059"/>
      <w:r w:rsidRPr="00052452">
        <w:t>Resnet101</w:t>
      </w:r>
      <w:r w:rsidR="00E52710">
        <w:t xml:space="preserve"> (</w:t>
      </w:r>
      <w:r w:rsidR="00693161">
        <w:t>O</w:t>
      </w:r>
      <w:r w:rsidR="002F0A1F">
        <w:t>nly dense layers trainable)</w:t>
      </w:r>
      <w:bookmarkEnd w:id="35"/>
    </w:p>
    <w:p w14:paraId="0E454DDA" w14:textId="7125E1F3" w:rsidR="002F436A" w:rsidRPr="002F436A" w:rsidRDefault="002F436A" w:rsidP="002F436A">
      <w:r>
        <w:t>Only dense layers trai</w:t>
      </w:r>
      <w:r w:rsidR="006E72EC">
        <w:t xml:space="preserve">nable, rest </w:t>
      </w:r>
      <w:r w:rsidR="0070553A">
        <w:t>layers using</w:t>
      </w:r>
      <w:r w:rsidR="006E72EC">
        <w:t xml:space="preserve"> </w:t>
      </w:r>
      <w:proofErr w:type="spellStart"/>
      <w:r w:rsidR="006E72EC">
        <w:t>imagenet</w:t>
      </w:r>
      <w:proofErr w:type="spellEnd"/>
      <w:r w:rsidR="006E72EC">
        <w:t xml:space="preserve"> </w:t>
      </w:r>
      <w:proofErr w:type="gramStart"/>
      <w:r w:rsidR="006E72EC">
        <w:t>weights</w:t>
      </w:r>
      <w:proofErr w:type="gramEnd"/>
    </w:p>
    <w:p w14:paraId="791E7531" w14:textId="3BA7BEAB"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Train resnet101</w:t>
      </w:r>
    </w:p>
    <w:p w14:paraId="2082D14A"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run a different model using the same dataset and data split</w:t>
      </w:r>
    </w:p>
    <w:p w14:paraId="55A3BA5B"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.applications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as</w:t>
      </w:r>
      <w:r w:rsidRPr="0061111F">
        <w:rPr>
          <w:rFonts w:ascii="Consolas" w:eastAsia="Times New Roman" w:hAnsi="Consolas" w:cs="Courier New"/>
          <w:sz w:val="21"/>
          <w:szCs w:val="21"/>
        </w:rPr>
        <w:t xml:space="preserve"> applications</w:t>
      </w:r>
    </w:p>
    <w:p w14:paraId="053110ED"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keras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applications</w:t>
      </w:r>
    </w:p>
    <w:p w14:paraId="4662FBBC"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 xml:space="preserve">.applications.resnet50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ResNet50</w:t>
      </w:r>
    </w:p>
    <w:p w14:paraId="5E603882"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.applications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ResNet101</w:t>
      </w:r>
    </w:p>
    <w:p w14:paraId="2C64AB92"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.applications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VGG16</w:t>
      </w:r>
    </w:p>
    <w:p w14:paraId="2D16B970"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5BD4B668"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clf_model</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ResNet101(weights</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imagenet</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include_top</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3D7E7E"/>
          <w:sz w:val="21"/>
          <w:szCs w:val="21"/>
        </w:rPr>
        <w:t>False</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input_tensor</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Input(shape</w:t>
      </w:r>
      <w:proofErr w:type="gramStart"/>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w:t>
      </w:r>
      <w:proofErr w:type="gramEnd"/>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3</w:t>
      </w:r>
      <w:r w:rsidRPr="0061111F">
        <w:rPr>
          <w:rFonts w:ascii="Consolas" w:eastAsia="Times New Roman" w:hAnsi="Consolas" w:cs="Courier New"/>
          <w:sz w:val="21"/>
          <w:szCs w:val="21"/>
        </w:rPr>
        <w:t>)))</w:t>
      </w:r>
    </w:p>
    <w:p w14:paraId="0A66A0E1"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xml:space="preserve"># </w:t>
      </w:r>
      <w:proofErr w:type="spellStart"/>
      <w:r w:rsidRPr="0061111F">
        <w:rPr>
          <w:rFonts w:ascii="Consolas" w:eastAsia="Times New Roman" w:hAnsi="Consolas" w:cs="Courier New"/>
          <w:i/>
          <w:iCs/>
          <w:sz w:val="21"/>
          <w:szCs w:val="21"/>
        </w:rPr>
        <w:t>clf_</w:t>
      </w:r>
      <w:proofErr w:type="gramStart"/>
      <w:r w:rsidRPr="0061111F">
        <w:rPr>
          <w:rFonts w:ascii="Consolas" w:eastAsia="Times New Roman" w:hAnsi="Consolas" w:cs="Courier New"/>
          <w:i/>
          <w:iCs/>
          <w:sz w:val="21"/>
          <w:szCs w:val="21"/>
        </w:rPr>
        <w:t>model.summary</w:t>
      </w:r>
      <w:proofErr w:type="spellEnd"/>
      <w:proofErr w:type="gramEnd"/>
      <w:r w:rsidRPr="0061111F">
        <w:rPr>
          <w:rFonts w:ascii="Consolas" w:eastAsia="Times New Roman" w:hAnsi="Consolas" w:cs="Courier New"/>
          <w:i/>
          <w:iCs/>
          <w:sz w:val="21"/>
          <w:szCs w:val="21"/>
        </w:rPr>
        <w:t>()</w:t>
      </w:r>
    </w:p>
    <w:p w14:paraId="1E369D33"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30396F9E"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for</w:t>
      </w:r>
      <w:r w:rsidRPr="0061111F">
        <w:rPr>
          <w:rFonts w:ascii="Consolas" w:eastAsia="Times New Roman" w:hAnsi="Consolas" w:cs="Courier New"/>
          <w:sz w:val="21"/>
          <w:szCs w:val="21"/>
        </w:rPr>
        <w:t xml:space="preserve"> layer </w:t>
      </w:r>
      <w:r w:rsidRPr="0061111F">
        <w:rPr>
          <w:rFonts w:ascii="Consolas" w:eastAsia="Times New Roman" w:hAnsi="Consolas" w:cs="Courier New"/>
          <w:b/>
          <w:bCs/>
          <w:color w:val="AA22FF"/>
          <w:sz w:val="21"/>
          <w:szCs w:val="21"/>
        </w:rPr>
        <w:t>in</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clf_</w:t>
      </w:r>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layers</w:t>
      </w:r>
      <w:proofErr w:type="spellEnd"/>
      <w:proofErr w:type="gramEnd"/>
      <w:r w:rsidRPr="0061111F">
        <w:rPr>
          <w:rFonts w:ascii="Consolas" w:eastAsia="Times New Roman" w:hAnsi="Consolas" w:cs="Courier New"/>
          <w:sz w:val="21"/>
          <w:szCs w:val="21"/>
        </w:rPr>
        <w:t>:</w:t>
      </w:r>
    </w:p>
    <w:p w14:paraId="267BBBD2"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layers</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trainable</w:t>
      </w:r>
      <w:proofErr w:type="spellEnd"/>
      <w:proofErr w:type="gram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3D7E7E"/>
          <w:sz w:val="21"/>
          <w:szCs w:val="21"/>
        </w:rPr>
        <w:t>False</w:t>
      </w:r>
    </w:p>
    <w:p w14:paraId="73E11C56"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1E090029"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clf_</w:t>
      </w:r>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output</w:t>
      </w:r>
      <w:proofErr w:type="spellEnd"/>
      <w:proofErr w:type="gramEnd"/>
    </w:p>
    <w:p w14:paraId="5A57F48B"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AveragePooling2D(</w:t>
      </w:r>
      <w:proofErr w:type="spellStart"/>
      <w:r w:rsidRPr="0061111F">
        <w:rPr>
          <w:rFonts w:ascii="Consolas" w:eastAsia="Times New Roman" w:hAnsi="Consolas" w:cs="Courier New"/>
          <w:sz w:val="21"/>
          <w:szCs w:val="21"/>
        </w:rPr>
        <w:t>pool_size</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4</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4</w:t>
      </w:r>
      <w:proofErr w:type="gramStart"/>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head)</w:t>
      </w:r>
    </w:p>
    <w:p w14:paraId="7B4D558E"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Flatten(name</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'Flatten</w:t>
      </w:r>
      <w:proofErr w:type="gramStart"/>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head)</w:t>
      </w:r>
    </w:p>
    <w:p w14:paraId="60D8195A"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Dense(</w:t>
      </w:r>
      <w:proofErr w:type="gramEnd"/>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 activation</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relu</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)(head)</w:t>
      </w:r>
    </w:p>
    <w:p w14:paraId="5D5179C5"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Dropout(</w:t>
      </w:r>
      <w:proofErr w:type="gramEnd"/>
      <w:r w:rsidRPr="0061111F">
        <w:rPr>
          <w:rFonts w:ascii="Consolas" w:eastAsia="Times New Roman" w:hAnsi="Consolas" w:cs="Courier New"/>
          <w:color w:val="666666"/>
          <w:sz w:val="21"/>
          <w:szCs w:val="21"/>
        </w:rPr>
        <w:t>0.3</w:t>
      </w:r>
      <w:r w:rsidRPr="0061111F">
        <w:rPr>
          <w:rFonts w:ascii="Consolas" w:eastAsia="Times New Roman" w:hAnsi="Consolas" w:cs="Courier New"/>
          <w:sz w:val="21"/>
          <w:szCs w:val="21"/>
        </w:rPr>
        <w:t>)(head)</w:t>
      </w:r>
    </w:p>
    <w:p w14:paraId="19B95FDF"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Dense(</w:t>
      </w:r>
      <w:proofErr w:type="gramEnd"/>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 activation</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relu</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)(head)</w:t>
      </w:r>
    </w:p>
    <w:p w14:paraId="779FB7AA"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Dropout(</w:t>
      </w:r>
      <w:proofErr w:type="gramEnd"/>
      <w:r w:rsidRPr="0061111F">
        <w:rPr>
          <w:rFonts w:ascii="Consolas" w:eastAsia="Times New Roman" w:hAnsi="Consolas" w:cs="Courier New"/>
          <w:color w:val="666666"/>
          <w:sz w:val="21"/>
          <w:szCs w:val="21"/>
        </w:rPr>
        <w:t>0.3</w:t>
      </w:r>
      <w:r w:rsidRPr="0061111F">
        <w:rPr>
          <w:rFonts w:ascii="Consolas" w:eastAsia="Times New Roman" w:hAnsi="Consolas" w:cs="Courier New"/>
          <w:sz w:val="21"/>
          <w:szCs w:val="21"/>
        </w:rPr>
        <w:t>)(head)</w:t>
      </w:r>
    </w:p>
    <w:p w14:paraId="4555E3CD"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Dense(</w:t>
      </w:r>
      <w:proofErr w:type="gramEnd"/>
      <w:r w:rsidRPr="0061111F">
        <w:rPr>
          <w:rFonts w:ascii="Consolas" w:eastAsia="Times New Roman" w:hAnsi="Consolas" w:cs="Courier New"/>
          <w:color w:val="666666"/>
          <w:sz w:val="21"/>
          <w:szCs w:val="21"/>
        </w:rPr>
        <w:t>2</w:t>
      </w:r>
      <w:r w:rsidRPr="0061111F">
        <w:rPr>
          <w:rFonts w:ascii="Consolas" w:eastAsia="Times New Roman" w:hAnsi="Consolas" w:cs="Courier New"/>
          <w:sz w:val="21"/>
          <w:szCs w:val="21"/>
        </w:rPr>
        <w:t>, activation</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softmax</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)(head)</w:t>
      </w:r>
    </w:p>
    <w:p w14:paraId="0B1110CF"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28BE86CE"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model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Model(</w:t>
      </w:r>
      <w:proofErr w:type="spellStart"/>
      <w:proofErr w:type="gramEnd"/>
      <w:r w:rsidRPr="0061111F">
        <w:rPr>
          <w:rFonts w:ascii="Consolas" w:eastAsia="Times New Roman" w:hAnsi="Consolas" w:cs="Courier New"/>
          <w:sz w:val="21"/>
          <w:szCs w:val="21"/>
        </w:rPr>
        <w:t>clf_model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input</w:t>
      </w:r>
      <w:proofErr w:type="spellEnd"/>
      <w:r w:rsidRPr="0061111F">
        <w:rPr>
          <w:rFonts w:ascii="Consolas" w:eastAsia="Times New Roman" w:hAnsi="Consolas" w:cs="Courier New"/>
          <w:sz w:val="21"/>
          <w:szCs w:val="21"/>
        </w:rPr>
        <w:t>, head)</w:t>
      </w:r>
    </w:p>
    <w:p w14:paraId="304649C1"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compile</w:t>
      </w:r>
      <w:proofErr w:type="spellEnd"/>
      <w:proofErr w:type="gramEnd"/>
      <w:r w:rsidRPr="0061111F">
        <w:rPr>
          <w:rFonts w:ascii="Consolas" w:eastAsia="Times New Roman" w:hAnsi="Consolas" w:cs="Courier New"/>
          <w:sz w:val="21"/>
          <w:szCs w:val="21"/>
        </w:rPr>
        <w:t xml:space="preserve">(loss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categorical_crossentropy</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
    <w:p w14:paraId="13883E71"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optimizer</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adam</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
    <w:p w14:paraId="6CD039E8"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metrics</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BA2121"/>
          <w:sz w:val="21"/>
          <w:szCs w:val="21"/>
        </w:rPr>
        <w:t>"accuracy"</w:t>
      </w:r>
      <w:r w:rsidRPr="0061111F">
        <w:rPr>
          <w:rFonts w:ascii="Consolas" w:eastAsia="Times New Roman" w:hAnsi="Consolas" w:cs="Courier New"/>
          <w:sz w:val="21"/>
          <w:szCs w:val="21"/>
        </w:rPr>
        <w:t>]</w:t>
      </w:r>
    </w:p>
    <w:p w14:paraId="0B4A76B7"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42B900A7"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xml:space="preserve"># </w:t>
      </w:r>
      <w:proofErr w:type="spellStart"/>
      <w:proofErr w:type="gramStart"/>
      <w:r w:rsidRPr="0061111F">
        <w:rPr>
          <w:rFonts w:ascii="Consolas" w:eastAsia="Times New Roman" w:hAnsi="Consolas" w:cs="Courier New"/>
          <w:i/>
          <w:iCs/>
          <w:sz w:val="21"/>
          <w:szCs w:val="21"/>
        </w:rPr>
        <w:t>model.summary</w:t>
      </w:r>
      <w:proofErr w:type="spellEnd"/>
      <w:proofErr w:type="gramEnd"/>
      <w:r w:rsidRPr="0061111F">
        <w:rPr>
          <w:rFonts w:ascii="Consolas" w:eastAsia="Times New Roman" w:hAnsi="Consolas" w:cs="Courier New"/>
          <w:i/>
          <w:iCs/>
          <w:sz w:val="21"/>
          <w:szCs w:val="21"/>
        </w:rPr>
        <w:t>()</w:t>
      </w:r>
    </w:p>
    <w:p w14:paraId="4E5AED05"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1143B74E"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monitor</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val_loss</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
    <w:p w14:paraId="6DDBE0AF"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mode</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'min'</w:t>
      </w:r>
      <w:r w:rsidRPr="0061111F">
        <w:rPr>
          <w:rFonts w:ascii="Consolas" w:eastAsia="Times New Roman" w:hAnsi="Consolas" w:cs="Courier New"/>
          <w:sz w:val="21"/>
          <w:szCs w:val="21"/>
        </w:rPr>
        <w:t xml:space="preserve">, </w:t>
      </w:r>
    </w:p>
    <w:p w14:paraId="27478001"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verbose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w:t>
      </w:r>
      <w:r w:rsidRPr="0061111F">
        <w:rPr>
          <w:rFonts w:ascii="Consolas" w:eastAsia="Times New Roman" w:hAnsi="Consolas" w:cs="Courier New"/>
          <w:sz w:val="21"/>
          <w:szCs w:val="21"/>
        </w:rPr>
        <w:t xml:space="preserve">, </w:t>
      </w:r>
    </w:p>
    <w:p w14:paraId="7D066586"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patience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15</w:t>
      </w:r>
    </w:p>
    <w:p w14:paraId="7971CA99"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1D7658C7"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checkpointer</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ModelCheckpoint</w:t>
      </w:r>
      <w:proofErr w:type="spellEnd"/>
      <w:r w:rsidRPr="0061111F">
        <w:rPr>
          <w:rFonts w:ascii="Consolas" w:eastAsia="Times New Roman" w:hAnsi="Consolas" w:cs="Courier New"/>
          <w:sz w:val="21"/>
          <w:szCs w:val="21"/>
        </w:rPr>
        <w:t>(</w:t>
      </w:r>
      <w:proofErr w:type="spellStart"/>
      <w:proofErr w:type="gramEnd"/>
      <w:r w:rsidRPr="0061111F">
        <w:rPr>
          <w:rFonts w:ascii="Consolas" w:eastAsia="Times New Roman" w:hAnsi="Consolas" w:cs="Courier New"/>
          <w:sz w:val="21"/>
          <w:szCs w:val="21"/>
        </w:rPr>
        <w:t>filepath</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BA2121"/>
          <w:sz w:val="21"/>
          <w:szCs w:val="21"/>
        </w:rPr>
        <w:t>"clf-resnet101-weights.hdf5"</w:t>
      </w:r>
      <w:r w:rsidRPr="0061111F">
        <w:rPr>
          <w:rFonts w:ascii="Consolas" w:eastAsia="Times New Roman" w:hAnsi="Consolas" w:cs="Courier New"/>
          <w:sz w:val="21"/>
          <w:szCs w:val="21"/>
        </w:rPr>
        <w:t xml:space="preserve">, </w:t>
      </w:r>
    </w:p>
    <w:p w14:paraId="6038943F"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verbose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w:t>
      </w:r>
      <w:r w:rsidRPr="0061111F">
        <w:rPr>
          <w:rFonts w:ascii="Consolas" w:eastAsia="Times New Roman" w:hAnsi="Consolas" w:cs="Courier New"/>
          <w:sz w:val="21"/>
          <w:szCs w:val="21"/>
        </w:rPr>
        <w:t xml:space="preserve">, </w:t>
      </w:r>
    </w:p>
    <w:p w14:paraId="759C1970"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save_best_only</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3D7E7E"/>
          <w:sz w:val="21"/>
          <w:szCs w:val="21"/>
        </w:rPr>
        <w:t>True</w:t>
      </w:r>
    </w:p>
    <w:p w14:paraId="0088D4C1"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1C56955B"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reduce_lr</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ReduceLROnPlateau</w:t>
      </w:r>
      <w:proofErr w:type="spellEnd"/>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monitor</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val_loss</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w:t>
      </w:r>
    </w:p>
    <w:p w14:paraId="40AC821A"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mode</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'min'</w:t>
      </w:r>
      <w:r w:rsidRPr="0061111F">
        <w:rPr>
          <w:rFonts w:ascii="Consolas" w:eastAsia="Times New Roman" w:hAnsi="Consolas" w:cs="Courier New"/>
          <w:sz w:val="21"/>
          <w:szCs w:val="21"/>
        </w:rPr>
        <w:t>,</w:t>
      </w:r>
    </w:p>
    <w:p w14:paraId="3507EDB5"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verbose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w:t>
      </w:r>
      <w:r w:rsidRPr="0061111F">
        <w:rPr>
          <w:rFonts w:ascii="Consolas" w:eastAsia="Times New Roman" w:hAnsi="Consolas" w:cs="Courier New"/>
          <w:sz w:val="21"/>
          <w:szCs w:val="21"/>
        </w:rPr>
        <w:t>,</w:t>
      </w:r>
    </w:p>
    <w:p w14:paraId="0C371B37"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patience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10</w:t>
      </w:r>
      <w:r w:rsidRPr="0061111F">
        <w:rPr>
          <w:rFonts w:ascii="Consolas" w:eastAsia="Times New Roman" w:hAnsi="Consolas" w:cs="Courier New"/>
          <w:sz w:val="21"/>
          <w:szCs w:val="21"/>
        </w:rPr>
        <w:t>,</w:t>
      </w:r>
    </w:p>
    <w:p w14:paraId="391BB405"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min_delta</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0.0001</w:t>
      </w:r>
      <w:r w:rsidRPr="0061111F">
        <w:rPr>
          <w:rFonts w:ascii="Consolas" w:eastAsia="Times New Roman" w:hAnsi="Consolas" w:cs="Courier New"/>
          <w:sz w:val="21"/>
          <w:szCs w:val="21"/>
        </w:rPr>
        <w:t>,</w:t>
      </w:r>
    </w:p>
    <w:p w14:paraId="76D5EFA4"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factor</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0.2</w:t>
      </w:r>
    </w:p>
    <w:p w14:paraId="08575FE4"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lastRenderedPageBreak/>
        <w:t xml:space="preserve">                             )</w:t>
      </w:r>
    </w:p>
    <w:p w14:paraId="1B06644E"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callbacks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checkpointer</w:t>
      </w:r>
      <w:proofErr w:type="spellEnd"/>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reduce_lr</w:t>
      </w:r>
      <w:proofErr w:type="spellEnd"/>
      <w:r w:rsidRPr="0061111F">
        <w:rPr>
          <w:rFonts w:ascii="Consolas" w:eastAsia="Times New Roman" w:hAnsi="Consolas" w:cs="Courier New"/>
          <w:sz w:val="21"/>
          <w:szCs w:val="21"/>
        </w:rPr>
        <w:t>]</w:t>
      </w:r>
    </w:p>
    <w:p w14:paraId="5F42B9D5"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1DE014BF"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fit</w:t>
      </w:r>
      <w:proofErr w:type="spellEnd"/>
      <w:r w:rsidRPr="0061111F">
        <w:rPr>
          <w:rFonts w:ascii="Consolas" w:eastAsia="Times New Roman" w:hAnsi="Consolas" w:cs="Courier New"/>
          <w:sz w:val="21"/>
          <w:szCs w:val="21"/>
        </w:rPr>
        <w:t>(</w:t>
      </w:r>
      <w:proofErr w:type="spellStart"/>
      <w:proofErr w:type="gramEnd"/>
      <w:r w:rsidRPr="0061111F">
        <w:rPr>
          <w:rFonts w:ascii="Consolas" w:eastAsia="Times New Roman" w:hAnsi="Consolas" w:cs="Courier New"/>
          <w:sz w:val="21"/>
          <w:szCs w:val="21"/>
        </w:rPr>
        <w:t>train_generator</w:t>
      </w:r>
      <w:proofErr w:type="spellEnd"/>
      <w:r w:rsidRPr="0061111F">
        <w:rPr>
          <w:rFonts w:ascii="Consolas" w:eastAsia="Times New Roman" w:hAnsi="Consolas" w:cs="Courier New"/>
          <w:sz w:val="21"/>
          <w:szCs w:val="21"/>
        </w:rPr>
        <w:t xml:space="preserve">, </w:t>
      </w:r>
    </w:p>
    <w:p w14:paraId="38889A3C"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steps_per_epoch</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train_</w:t>
      </w:r>
      <w:proofErr w:type="gramStart"/>
      <w:r w:rsidRPr="0061111F">
        <w:rPr>
          <w:rFonts w:ascii="Consolas" w:eastAsia="Times New Roman" w:hAnsi="Consolas" w:cs="Courier New"/>
          <w:sz w:val="21"/>
          <w:szCs w:val="21"/>
        </w:rPr>
        <w:t>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n</w:t>
      </w:r>
      <w:proofErr w:type="spellEnd"/>
      <w:proofErr w:type="gram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train_generator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batch_size</w:t>
      </w:r>
      <w:proofErr w:type="spellEnd"/>
      <w:r w:rsidRPr="0061111F">
        <w:rPr>
          <w:rFonts w:ascii="Consolas" w:eastAsia="Times New Roman" w:hAnsi="Consolas" w:cs="Courier New"/>
          <w:sz w:val="21"/>
          <w:szCs w:val="21"/>
        </w:rPr>
        <w:t xml:space="preserve">, </w:t>
      </w:r>
    </w:p>
    <w:p w14:paraId="6B91C823"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epochs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666666"/>
          <w:sz w:val="21"/>
          <w:szCs w:val="21"/>
        </w:rPr>
        <w:t>50</w:t>
      </w:r>
      <w:r w:rsidRPr="0061111F">
        <w:rPr>
          <w:rFonts w:ascii="Consolas" w:eastAsia="Times New Roman" w:hAnsi="Consolas" w:cs="Courier New"/>
          <w:sz w:val="21"/>
          <w:szCs w:val="21"/>
        </w:rPr>
        <w:t xml:space="preserve">, </w:t>
      </w:r>
    </w:p>
    <w:p w14:paraId="52B7C679"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validation_data</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valid_generator</w:t>
      </w:r>
      <w:proofErr w:type="spellEnd"/>
      <w:r w:rsidRPr="0061111F">
        <w:rPr>
          <w:rFonts w:ascii="Consolas" w:eastAsia="Times New Roman" w:hAnsi="Consolas" w:cs="Courier New"/>
          <w:sz w:val="21"/>
          <w:szCs w:val="21"/>
        </w:rPr>
        <w:t xml:space="preserve">, </w:t>
      </w:r>
    </w:p>
    <w:p w14:paraId="6F45EF30"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validation_steps</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valid_</w:t>
      </w:r>
      <w:proofErr w:type="gramStart"/>
      <w:r w:rsidRPr="0061111F">
        <w:rPr>
          <w:rFonts w:ascii="Consolas" w:eastAsia="Times New Roman" w:hAnsi="Consolas" w:cs="Courier New"/>
          <w:sz w:val="21"/>
          <w:szCs w:val="21"/>
        </w:rPr>
        <w:t>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n</w:t>
      </w:r>
      <w:proofErr w:type="spellEnd"/>
      <w:proofErr w:type="gram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valid_generator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batch_size</w:t>
      </w:r>
      <w:proofErr w:type="spellEnd"/>
      <w:r w:rsidRPr="0061111F">
        <w:rPr>
          <w:rFonts w:ascii="Consolas" w:eastAsia="Times New Roman" w:hAnsi="Consolas" w:cs="Courier New"/>
          <w:sz w:val="21"/>
          <w:szCs w:val="21"/>
        </w:rPr>
        <w:t xml:space="preserve">, </w:t>
      </w:r>
    </w:p>
    <w:p w14:paraId="68F5FF78" w14:textId="77777777" w:rsidR="0061111F" w:rsidRPr="0061111F" w:rsidRDefault="0061111F" w:rsidP="0061111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callbacks</w:t>
      </w:r>
      <w:proofErr w:type="gramStart"/>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w:t>
      </w:r>
      <w:proofErr w:type="spellStart"/>
      <w:proofErr w:type="gramEnd"/>
      <w:r w:rsidRPr="0061111F">
        <w:rPr>
          <w:rFonts w:ascii="Consolas" w:eastAsia="Times New Roman" w:hAnsi="Consolas" w:cs="Courier New"/>
          <w:sz w:val="21"/>
          <w:szCs w:val="21"/>
        </w:rPr>
        <w:t>checkpointer</w:t>
      </w:r>
      <w:proofErr w:type="spellEnd"/>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w:t>
      </w:r>
    </w:p>
    <w:p w14:paraId="2C063D63" w14:textId="0197CB6A" w:rsidR="0061111F" w:rsidRPr="0061111F" w:rsidRDefault="0061111F" w:rsidP="0061111F"/>
    <w:p w14:paraId="3763573B" w14:textId="279DD11B" w:rsidR="00C9549B" w:rsidRDefault="00C9549B" w:rsidP="0061111F">
      <w:r>
        <w:t>Training and results log:</w:t>
      </w:r>
    </w:p>
    <w:p w14:paraId="5F2BBCF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Downloading data from https://storage.googleapis.com/tensorflow/keras-applications/resnet/resnet101_weights_tf_dim_ordering_tf_kernels_notop.h5</w:t>
      </w:r>
    </w:p>
    <w:p w14:paraId="2BFD55A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171450368/171446536 [==============================] - 5s 0us/step</w:t>
      </w:r>
    </w:p>
    <w:p w14:paraId="30CACBA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1/50</w:t>
      </w:r>
    </w:p>
    <w:p w14:paraId="6EF4323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0.8586 - accuracy: 0.6719</w:t>
      </w:r>
    </w:p>
    <w:p w14:paraId="293752A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00001: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inf to 1.92600,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4A6BA9D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- 90s 482ms/step - loss: 0.8586 - accuracy: 0.6719 - </w:t>
      </w:r>
      <w:proofErr w:type="spellStart"/>
      <w:r w:rsidRPr="005546C9">
        <w:rPr>
          <w:rFonts w:ascii="Consolas" w:hAnsi="Consolas"/>
          <w:sz w:val="21"/>
          <w:szCs w:val="21"/>
        </w:rPr>
        <w:t>val_loss</w:t>
      </w:r>
      <w:proofErr w:type="spellEnd"/>
      <w:r w:rsidRPr="005546C9">
        <w:rPr>
          <w:rFonts w:ascii="Consolas" w:hAnsi="Consolas"/>
          <w:sz w:val="21"/>
          <w:szCs w:val="21"/>
        </w:rPr>
        <w:t xml:space="preserve">: 1.9260 - </w:t>
      </w:r>
      <w:proofErr w:type="spellStart"/>
      <w:r w:rsidRPr="005546C9">
        <w:rPr>
          <w:rFonts w:ascii="Consolas" w:hAnsi="Consolas"/>
          <w:sz w:val="21"/>
          <w:szCs w:val="21"/>
        </w:rPr>
        <w:t>val_accuracy</w:t>
      </w:r>
      <w:proofErr w:type="spellEnd"/>
      <w:r w:rsidRPr="005546C9">
        <w:rPr>
          <w:rFonts w:ascii="Consolas" w:hAnsi="Consolas"/>
          <w:sz w:val="21"/>
          <w:szCs w:val="21"/>
        </w:rPr>
        <w:t>: 0.6313</w:t>
      </w:r>
    </w:p>
    <w:p w14:paraId="1F60562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2/50</w:t>
      </w:r>
    </w:p>
    <w:p w14:paraId="4DD61253"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0.5197 - accuracy: 0.7378</w:t>
      </w:r>
    </w:p>
    <w:p w14:paraId="2889D32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00002: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1.92600 to 1.69215,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4A76EA5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364ms/step - loss: 0.5197 - accuracy: 0.7378 - </w:t>
      </w:r>
      <w:proofErr w:type="spellStart"/>
      <w:r w:rsidRPr="005546C9">
        <w:rPr>
          <w:rFonts w:ascii="Consolas" w:hAnsi="Consolas"/>
          <w:sz w:val="21"/>
          <w:szCs w:val="21"/>
        </w:rPr>
        <w:t>val_loss</w:t>
      </w:r>
      <w:proofErr w:type="spellEnd"/>
      <w:r w:rsidRPr="005546C9">
        <w:rPr>
          <w:rFonts w:ascii="Consolas" w:hAnsi="Consolas"/>
          <w:sz w:val="21"/>
          <w:szCs w:val="21"/>
        </w:rPr>
        <w:t xml:space="preserve">: 1.6921 - </w:t>
      </w:r>
      <w:proofErr w:type="spellStart"/>
      <w:r w:rsidRPr="005546C9">
        <w:rPr>
          <w:rFonts w:ascii="Consolas" w:hAnsi="Consolas"/>
          <w:sz w:val="21"/>
          <w:szCs w:val="21"/>
        </w:rPr>
        <w:t>val_accuracy</w:t>
      </w:r>
      <w:proofErr w:type="spellEnd"/>
      <w:r w:rsidRPr="005546C9">
        <w:rPr>
          <w:rFonts w:ascii="Consolas" w:hAnsi="Consolas"/>
          <w:sz w:val="21"/>
          <w:szCs w:val="21"/>
        </w:rPr>
        <w:t>: 0.3688</w:t>
      </w:r>
    </w:p>
    <w:p w14:paraId="4F09F88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3/50</w:t>
      </w:r>
    </w:p>
    <w:p w14:paraId="4C8F5D5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0.5026 - accuracy: 0.7425</w:t>
      </w:r>
    </w:p>
    <w:p w14:paraId="32FC520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00003: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1.69215</w:t>
      </w:r>
      <w:proofErr w:type="gramEnd"/>
    </w:p>
    <w:p w14:paraId="14E2DF2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- 66s 352ms/step - loss: 0.5026 - accuracy: 0.7425 - </w:t>
      </w:r>
      <w:proofErr w:type="spellStart"/>
      <w:r w:rsidRPr="005546C9">
        <w:rPr>
          <w:rFonts w:ascii="Consolas" w:hAnsi="Consolas"/>
          <w:sz w:val="21"/>
          <w:szCs w:val="21"/>
        </w:rPr>
        <w:t>val_loss</w:t>
      </w:r>
      <w:proofErr w:type="spellEnd"/>
      <w:r w:rsidRPr="005546C9">
        <w:rPr>
          <w:rFonts w:ascii="Consolas" w:hAnsi="Consolas"/>
          <w:sz w:val="21"/>
          <w:szCs w:val="21"/>
        </w:rPr>
        <w:t xml:space="preserve">: 2.3174 - </w:t>
      </w:r>
      <w:proofErr w:type="spellStart"/>
      <w:r w:rsidRPr="005546C9">
        <w:rPr>
          <w:rFonts w:ascii="Consolas" w:hAnsi="Consolas"/>
          <w:sz w:val="21"/>
          <w:szCs w:val="21"/>
        </w:rPr>
        <w:t>val_accuracy</w:t>
      </w:r>
      <w:proofErr w:type="spellEnd"/>
      <w:r w:rsidRPr="005546C9">
        <w:rPr>
          <w:rFonts w:ascii="Consolas" w:hAnsi="Consolas"/>
          <w:sz w:val="21"/>
          <w:szCs w:val="21"/>
        </w:rPr>
        <w:t>: 0.3688</w:t>
      </w:r>
    </w:p>
    <w:p w14:paraId="5E98DA5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4/50</w:t>
      </w:r>
    </w:p>
    <w:p w14:paraId="28FD851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0.4610 - accuracy: 0.7756</w:t>
      </w:r>
    </w:p>
    <w:p w14:paraId="20E7876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00004: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1.69215 to 0.73206,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6D41DE7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367ms/step - loss: 0.4610 - accuracy: 0.7756 - </w:t>
      </w:r>
      <w:proofErr w:type="spellStart"/>
      <w:r w:rsidRPr="005546C9">
        <w:rPr>
          <w:rFonts w:ascii="Consolas" w:hAnsi="Consolas"/>
          <w:sz w:val="21"/>
          <w:szCs w:val="21"/>
        </w:rPr>
        <w:t>val_loss</w:t>
      </w:r>
      <w:proofErr w:type="spellEnd"/>
      <w:r w:rsidRPr="005546C9">
        <w:rPr>
          <w:rFonts w:ascii="Consolas" w:hAnsi="Consolas"/>
          <w:sz w:val="21"/>
          <w:szCs w:val="21"/>
        </w:rPr>
        <w:t xml:space="preserve">: 0.7321 - </w:t>
      </w:r>
      <w:proofErr w:type="spellStart"/>
      <w:r w:rsidRPr="005546C9">
        <w:rPr>
          <w:rFonts w:ascii="Consolas" w:hAnsi="Consolas"/>
          <w:sz w:val="21"/>
          <w:szCs w:val="21"/>
        </w:rPr>
        <w:t>val_accuracy</w:t>
      </w:r>
      <w:proofErr w:type="spellEnd"/>
      <w:r w:rsidRPr="005546C9">
        <w:rPr>
          <w:rFonts w:ascii="Consolas" w:hAnsi="Consolas"/>
          <w:sz w:val="21"/>
          <w:szCs w:val="21"/>
        </w:rPr>
        <w:t>: 0.3750</w:t>
      </w:r>
    </w:p>
    <w:p w14:paraId="130084F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5/50</w:t>
      </w:r>
    </w:p>
    <w:p w14:paraId="15F932B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0.4061 - accuracy: 0.8157</w:t>
      </w:r>
    </w:p>
    <w:p w14:paraId="141BB1E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00005: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0.73206 to 0.66169,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0583FA4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362ms/step - loss: 0.4061 - accuracy: 0.8157 - </w:t>
      </w:r>
      <w:proofErr w:type="spellStart"/>
      <w:r w:rsidRPr="005546C9">
        <w:rPr>
          <w:rFonts w:ascii="Consolas" w:hAnsi="Consolas"/>
          <w:sz w:val="21"/>
          <w:szCs w:val="21"/>
        </w:rPr>
        <w:t>val_loss</w:t>
      </w:r>
      <w:proofErr w:type="spellEnd"/>
      <w:r w:rsidRPr="005546C9">
        <w:rPr>
          <w:rFonts w:ascii="Consolas" w:hAnsi="Consolas"/>
          <w:sz w:val="21"/>
          <w:szCs w:val="21"/>
        </w:rPr>
        <w:t xml:space="preserve">: 0.6617 - </w:t>
      </w:r>
      <w:proofErr w:type="spellStart"/>
      <w:r w:rsidRPr="005546C9">
        <w:rPr>
          <w:rFonts w:ascii="Consolas" w:hAnsi="Consolas"/>
          <w:sz w:val="21"/>
          <w:szCs w:val="21"/>
        </w:rPr>
        <w:t>val_accuracy</w:t>
      </w:r>
      <w:proofErr w:type="spellEnd"/>
      <w:r w:rsidRPr="005546C9">
        <w:rPr>
          <w:rFonts w:ascii="Consolas" w:hAnsi="Consolas"/>
          <w:sz w:val="21"/>
          <w:szCs w:val="21"/>
        </w:rPr>
        <w:t>: 0.6500</w:t>
      </w:r>
    </w:p>
    <w:p w14:paraId="3326359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6/50</w:t>
      </w:r>
    </w:p>
    <w:p w14:paraId="5BE29E9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0.3603 - accuracy: 0.8492</w:t>
      </w:r>
    </w:p>
    <w:p w14:paraId="1FEC1F8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lastRenderedPageBreak/>
        <w:t xml:space="preserve">Epoch 00006: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0.66169 to 0.37812,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4081D80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362ms/step - loss: 0.3603 - accuracy: 0.8492 -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0.3781 - </w:t>
      </w:r>
      <w:proofErr w:type="spellStart"/>
      <w:r w:rsidRPr="005546C9">
        <w:rPr>
          <w:rFonts w:ascii="Consolas" w:hAnsi="Consolas"/>
          <w:sz w:val="21"/>
          <w:szCs w:val="21"/>
        </w:rPr>
        <w:t>val_accuracy</w:t>
      </w:r>
      <w:proofErr w:type="spellEnd"/>
      <w:r w:rsidRPr="005546C9">
        <w:rPr>
          <w:rFonts w:ascii="Consolas" w:hAnsi="Consolas"/>
          <w:sz w:val="21"/>
          <w:szCs w:val="21"/>
        </w:rPr>
        <w:t>: 0.7937</w:t>
      </w:r>
    </w:p>
    <w:p w14:paraId="504A676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7/50</w:t>
      </w:r>
    </w:p>
    <w:p w14:paraId="516DBDD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0.3405 - accuracy: 0.8682</w:t>
      </w:r>
    </w:p>
    <w:p w14:paraId="7A19091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00007: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0.37812 to 0.25635,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2D7EC0B3"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366ms/step - loss: 0.3405 - accuracy: 0.8682 -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0.2564 - </w:t>
      </w:r>
      <w:proofErr w:type="spellStart"/>
      <w:r w:rsidRPr="005546C9">
        <w:rPr>
          <w:rFonts w:ascii="Consolas" w:hAnsi="Consolas"/>
          <w:sz w:val="21"/>
          <w:szCs w:val="21"/>
        </w:rPr>
        <w:t>val_accuracy</w:t>
      </w:r>
      <w:proofErr w:type="spellEnd"/>
      <w:r w:rsidRPr="005546C9">
        <w:rPr>
          <w:rFonts w:ascii="Consolas" w:hAnsi="Consolas"/>
          <w:sz w:val="21"/>
          <w:szCs w:val="21"/>
        </w:rPr>
        <w:t>: 0.8844</w:t>
      </w:r>
    </w:p>
    <w:p w14:paraId="72B36AE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8/50</w:t>
      </w:r>
    </w:p>
    <w:p w14:paraId="681995A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0.3030 - accuracy: 0.8829</w:t>
      </w:r>
    </w:p>
    <w:p w14:paraId="38902C0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00008: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0.25635</w:t>
      </w:r>
      <w:proofErr w:type="gramEnd"/>
    </w:p>
    <w:p w14:paraId="0DF5A6A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- 66s 351ms/step - loss: 0.3030 - accuracy: 0.8829 - </w:t>
      </w:r>
      <w:proofErr w:type="spellStart"/>
      <w:r w:rsidRPr="005546C9">
        <w:rPr>
          <w:rFonts w:ascii="Consolas" w:hAnsi="Consolas"/>
          <w:sz w:val="21"/>
          <w:szCs w:val="21"/>
        </w:rPr>
        <w:t>val_loss</w:t>
      </w:r>
      <w:proofErr w:type="spellEnd"/>
      <w:r w:rsidRPr="005546C9">
        <w:rPr>
          <w:rFonts w:ascii="Consolas" w:hAnsi="Consolas"/>
          <w:sz w:val="21"/>
          <w:szCs w:val="21"/>
        </w:rPr>
        <w:t xml:space="preserve">: 0.3218 - </w:t>
      </w:r>
      <w:proofErr w:type="spellStart"/>
      <w:r w:rsidRPr="005546C9">
        <w:rPr>
          <w:rFonts w:ascii="Consolas" w:hAnsi="Consolas"/>
          <w:sz w:val="21"/>
          <w:szCs w:val="21"/>
        </w:rPr>
        <w:t>val_accuracy</w:t>
      </w:r>
      <w:proofErr w:type="spellEnd"/>
      <w:r w:rsidRPr="005546C9">
        <w:rPr>
          <w:rFonts w:ascii="Consolas" w:hAnsi="Consolas"/>
          <w:sz w:val="21"/>
          <w:szCs w:val="21"/>
        </w:rPr>
        <w:t>: 0.8969</w:t>
      </w:r>
    </w:p>
    <w:p w14:paraId="2407A25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9/50</w:t>
      </w:r>
    </w:p>
    <w:p w14:paraId="53EBFAF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0.2889 - accuracy: 0.8923</w:t>
      </w:r>
    </w:p>
    <w:p w14:paraId="1F0785E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00009: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0.25635</w:t>
      </w:r>
      <w:proofErr w:type="gramEnd"/>
    </w:p>
    <w:p w14:paraId="7EA90D9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- 66s 352ms/step - loss: 0.2889 - accuracy: 0.8923 - </w:t>
      </w:r>
      <w:proofErr w:type="spellStart"/>
      <w:r w:rsidRPr="005546C9">
        <w:rPr>
          <w:rFonts w:ascii="Consolas" w:hAnsi="Consolas"/>
          <w:sz w:val="21"/>
          <w:szCs w:val="21"/>
        </w:rPr>
        <w:t>val_loss</w:t>
      </w:r>
      <w:proofErr w:type="spellEnd"/>
      <w:r w:rsidRPr="005546C9">
        <w:rPr>
          <w:rFonts w:ascii="Consolas" w:hAnsi="Consolas"/>
          <w:sz w:val="21"/>
          <w:szCs w:val="21"/>
        </w:rPr>
        <w:t xml:space="preserve">: 0.3279 - </w:t>
      </w:r>
      <w:proofErr w:type="spellStart"/>
      <w:r w:rsidRPr="005546C9">
        <w:rPr>
          <w:rFonts w:ascii="Consolas" w:hAnsi="Consolas"/>
          <w:sz w:val="21"/>
          <w:szCs w:val="21"/>
        </w:rPr>
        <w:t>val_accuracy</w:t>
      </w:r>
      <w:proofErr w:type="spellEnd"/>
      <w:r w:rsidRPr="005546C9">
        <w:rPr>
          <w:rFonts w:ascii="Consolas" w:hAnsi="Consolas"/>
          <w:sz w:val="21"/>
          <w:szCs w:val="21"/>
        </w:rPr>
        <w:t>: 0.8438</w:t>
      </w:r>
    </w:p>
    <w:p w14:paraId="367C354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10/50</w:t>
      </w:r>
    </w:p>
    <w:p w14:paraId="561588C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0.2588 - accuracy: 0.9040</w:t>
      </w:r>
    </w:p>
    <w:p w14:paraId="132D819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00010: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0.25635</w:t>
      </w:r>
      <w:proofErr w:type="gramEnd"/>
    </w:p>
    <w:p w14:paraId="53D1D11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- 66s 352ms/step - loss: 0.2588 - accuracy: 0.9040 - </w:t>
      </w:r>
      <w:proofErr w:type="spellStart"/>
      <w:r w:rsidRPr="005546C9">
        <w:rPr>
          <w:rFonts w:ascii="Consolas" w:hAnsi="Consolas"/>
          <w:sz w:val="21"/>
          <w:szCs w:val="21"/>
        </w:rPr>
        <w:t>val_loss</w:t>
      </w:r>
      <w:proofErr w:type="spellEnd"/>
      <w:r w:rsidRPr="005546C9">
        <w:rPr>
          <w:rFonts w:ascii="Consolas" w:hAnsi="Consolas"/>
          <w:sz w:val="21"/>
          <w:szCs w:val="21"/>
        </w:rPr>
        <w:t xml:space="preserve">: 0.3034 - </w:t>
      </w:r>
      <w:proofErr w:type="spellStart"/>
      <w:r w:rsidRPr="005546C9">
        <w:rPr>
          <w:rFonts w:ascii="Consolas" w:hAnsi="Consolas"/>
          <w:sz w:val="21"/>
          <w:szCs w:val="21"/>
        </w:rPr>
        <w:t>val_accuracy</w:t>
      </w:r>
      <w:proofErr w:type="spellEnd"/>
      <w:r w:rsidRPr="005546C9">
        <w:rPr>
          <w:rFonts w:ascii="Consolas" w:hAnsi="Consolas"/>
          <w:sz w:val="21"/>
          <w:szCs w:val="21"/>
        </w:rPr>
        <w:t>: 0.8531</w:t>
      </w:r>
    </w:p>
    <w:p w14:paraId="334EC7D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11/50</w:t>
      </w:r>
    </w:p>
    <w:p w14:paraId="7054E88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0.2459 - accuracy: 0.9057</w:t>
      </w:r>
    </w:p>
    <w:p w14:paraId="04688A9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00011: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0.25635</w:t>
      </w:r>
      <w:proofErr w:type="gramEnd"/>
    </w:p>
    <w:p w14:paraId="399866C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- 66s 355ms/step - loss: 0.2459 - accuracy: 0.9057 - </w:t>
      </w:r>
      <w:proofErr w:type="spellStart"/>
      <w:r w:rsidRPr="005546C9">
        <w:rPr>
          <w:rFonts w:ascii="Consolas" w:hAnsi="Consolas"/>
          <w:sz w:val="21"/>
          <w:szCs w:val="21"/>
        </w:rPr>
        <w:t>val_loss</w:t>
      </w:r>
      <w:proofErr w:type="spellEnd"/>
      <w:r w:rsidRPr="005546C9">
        <w:rPr>
          <w:rFonts w:ascii="Consolas" w:hAnsi="Consolas"/>
          <w:sz w:val="21"/>
          <w:szCs w:val="21"/>
        </w:rPr>
        <w:t xml:space="preserve">: 0.4431 - </w:t>
      </w:r>
      <w:proofErr w:type="spellStart"/>
      <w:r w:rsidRPr="005546C9">
        <w:rPr>
          <w:rFonts w:ascii="Consolas" w:hAnsi="Consolas"/>
          <w:sz w:val="21"/>
          <w:szCs w:val="21"/>
        </w:rPr>
        <w:t>val_accuracy</w:t>
      </w:r>
      <w:proofErr w:type="spellEnd"/>
      <w:r w:rsidRPr="005546C9">
        <w:rPr>
          <w:rFonts w:ascii="Consolas" w:hAnsi="Consolas"/>
          <w:sz w:val="21"/>
          <w:szCs w:val="21"/>
        </w:rPr>
        <w:t>: 0.8375</w:t>
      </w:r>
    </w:p>
    <w:p w14:paraId="26AC413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12/50</w:t>
      </w:r>
    </w:p>
    <w:p w14:paraId="394F32D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0.2245 - accuracy: 0.9254</w:t>
      </w:r>
    </w:p>
    <w:p w14:paraId="2E5E947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00012: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0.25635 to 0.24533,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7D714BD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368ms/step - loss: 0.2245 - accuracy: 0.9254 -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0.2453 - </w:t>
      </w:r>
      <w:proofErr w:type="spellStart"/>
      <w:r w:rsidRPr="005546C9">
        <w:rPr>
          <w:rFonts w:ascii="Consolas" w:hAnsi="Consolas"/>
          <w:sz w:val="21"/>
          <w:szCs w:val="21"/>
        </w:rPr>
        <w:t>val_accuracy</w:t>
      </w:r>
      <w:proofErr w:type="spellEnd"/>
      <w:r w:rsidRPr="005546C9">
        <w:rPr>
          <w:rFonts w:ascii="Consolas" w:hAnsi="Consolas"/>
          <w:sz w:val="21"/>
          <w:szCs w:val="21"/>
        </w:rPr>
        <w:t>: 0.9031</w:t>
      </w:r>
    </w:p>
    <w:p w14:paraId="7E77C8C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13/50</w:t>
      </w:r>
    </w:p>
    <w:p w14:paraId="545D76F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0.2339 - accuracy: 0.9157</w:t>
      </w:r>
    </w:p>
    <w:p w14:paraId="20A8EBD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00013: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0.24533 to 0.15392,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0B6D883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371ms/step - loss: 0.2339 - accuracy: 0.9157 -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0.1539 - </w:t>
      </w:r>
      <w:proofErr w:type="spellStart"/>
      <w:r w:rsidRPr="005546C9">
        <w:rPr>
          <w:rFonts w:ascii="Consolas" w:hAnsi="Consolas"/>
          <w:sz w:val="21"/>
          <w:szCs w:val="21"/>
        </w:rPr>
        <w:t>val_accuracy</w:t>
      </w:r>
      <w:proofErr w:type="spellEnd"/>
      <w:r w:rsidRPr="005546C9">
        <w:rPr>
          <w:rFonts w:ascii="Consolas" w:hAnsi="Consolas"/>
          <w:sz w:val="21"/>
          <w:szCs w:val="21"/>
        </w:rPr>
        <w:t>: 0.9469</w:t>
      </w:r>
    </w:p>
    <w:p w14:paraId="040F039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14/50</w:t>
      </w:r>
    </w:p>
    <w:p w14:paraId="4F09836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0.2173 - accuracy: 0.9187</w:t>
      </w:r>
    </w:p>
    <w:p w14:paraId="3B02240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lastRenderedPageBreak/>
        <w:t xml:space="preserve">Epoch 00014: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0.15392</w:t>
      </w:r>
      <w:proofErr w:type="gramEnd"/>
    </w:p>
    <w:p w14:paraId="5C2D5A83"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356ms/step - loss: 0.2173 - accuracy: 0.9187 -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0.2045 - </w:t>
      </w:r>
      <w:proofErr w:type="spellStart"/>
      <w:r w:rsidRPr="005546C9">
        <w:rPr>
          <w:rFonts w:ascii="Consolas" w:hAnsi="Consolas"/>
          <w:sz w:val="21"/>
          <w:szCs w:val="21"/>
        </w:rPr>
        <w:t>val_accuracy</w:t>
      </w:r>
      <w:proofErr w:type="spellEnd"/>
      <w:r w:rsidRPr="005546C9">
        <w:rPr>
          <w:rFonts w:ascii="Consolas" w:hAnsi="Consolas"/>
          <w:sz w:val="21"/>
          <w:szCs w:val="21"/>
        </w:rPr>
        <w:t>: 0.9250</w:t>
      </w:r>
    </w:p>
    <w:p w14:paraId="52F64D5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15/50</w:t>
      </w:r>
    </w:p>
    <w:p w14:paraId="4E022F8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0.2049 - accuracy: 0.9284</w:t>
      </w:r>
    </w:p>
    <w:p w14:paraId="44E6A3A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00015: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0.15392</w:t>
      </w:r>
      <w:proofErr w:type="gramEnd"/>
    </w:p>
    <w:p w14:paraId="5F21852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- 66s 355ms/step - loss: 0.2049 - accuracy: 0.9284 -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0.2804 - </w:t>
      </w:r>
      <w:proofErr w:type="spellStart"/>
      <w:r w:rsidRPr="005546C9">
        <w:rPr>
          <w:rFonts w:ascii="Consolas" w:hAnsi="Consolas"/>
          <w:sz w:val="21"/>
          <w:szCs w:val="21"/>
        </w:rPr>
        <w:t>val_accuracy</w:t>
      </w:r>
      <w:proofErr w:type="spellEnd"/>
      <w:r w:rsidRPr="005546C9">
        <w:rPr>
          <w:rFonts w:ascii="Consolas" w:hAnsi="Consolas"/>
          <w:sz w:val="21"/>
          <w:szCs w:val="21"/>
        </w:rPr>
        <w:t>: 0.8844</w:t>
      </w:r>
    </w:p>
    <w:p w14:paraId="23FD0AB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16/50</w:t>
      </w:r>
    </w:p>
    <w:p w14:paraId="3D9021F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0.1873 - accuracy: 0.9348</w:t>
      </w:r>
    </w:p>
    <w:p w14:paraId="5D7499C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00016: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0.15392 to 0.13024,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5D3C9AA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367ms/step - loss: 0.1873 - accuracy: 0.9348 -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0.1302 - </w:t>
      </w:r>
      <w:proofErr w:type="spellStart"/>
      <w:r w:rsidRPr="005546C9">
        <w:rPr>
          <w:rFonts w:ascii="Consolas" w:hAnsi="Consolas"/>
          <w:sz w:val="21"/>
          <w:szCs w:val="21"/>
        </w:rPr>
        <w:t>val_accuracy</w:t>
      </w:r>
      <w:proofErr w:type="spellEnd"/>
      <w:r w:rsidRPr="005546C9">
        <w:rPr>
          <w:rFonts w:ascii="Consolas" w:hAnsi="Consolas"/>
          <w:sz w:val="21"/>
          <w:szCs w:val="21"/>
        </w:rPr>
        <w:t>: 0.9531</w:t>
      </w:r>
    </w:p>
    <w:p w14:paraId="79068C7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17/50</w:t>
      </w:r>
    </w:p>
    <w:p w14:paraId="0B4815E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0.1930 - accuracy: 0.9324</w:t>
      </w:r>
    </w:p>
    <w:p w14:paraId="677D739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00017: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52C77F6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359ms/step - loss: 0.1930 - accuracy: 0.9324 -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0.1699 - </w:t>
      </w:r>
      <w:proofErr w:type="spellStart"/>
      <w:r w:rsidRPr="005546C9">
        <w:rPr>
          <w:rFonts w:ascii="Consolas" w:hAnsi="Consolas"/>
          <w:sz w:val="21"/>
          <w:szCs w:val="21"/>
        </w:rPr>
        <w:t>val_accuracy</w:t>
      </w:r>
      <w:proofErr w:type="spellEnd"/>
      <w:r w:rsidRPr="005546C9">
        <w:rPr>
          <w:rFonts w:ascii="Consolas" w:hAnsi="Consolas"/>
          <w:sz w:val="21"/>
          <w:szCs w:val="21"/>
        </w:rPr>
        <w:t>: 0.9500</w:t>
      </w:r>
    </w:p>
    <w:p w14:paraId="4A6F8AA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18/50</w:t>
      </w:r>
    </w:p>
    <w:p w14:paraId="3427FD2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0.2301 - accuracy: 0.9221</w:t>
      </w:r>
    </w:p>
    <w:p w14:paraId="7D27364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00018: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645B1B3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362ms/step - loss: 0.2301 - accuracy: 0.9221 -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0.3893 - </w:t>
      </w:r>
      <w:proofErr w:type="spellStart"/>
      <w:r w:rsidRPr="005546C9">
        <w:rPr>
          <w:rFonts w:ascii="Consolas" w:hAnsi="Consolas"/>
          <w:sz w:val="21"/>
          <w:szCs w:val="21"/>
        </w:rPr>
        <w:t>val_accuracy</w:t>
      </w:r>
      <w:proofErr w:type="spellEnd"/>
      <w:r w:rsidRPr="005546C9">
        <w:rPr>
          <w:rFonts w:ascii="Consolas" w:hAnsi="Consolas"/>
          <w:sz w:val="21"/>
          <w:szCs w:val="21"/>
        </w:rPr>
        <w:t>: 0.9344</w:t>
      </w:r>
    </w:p>
    <w:p w14:paraId="162FCE8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19/50</w:t>
      </w:r>
    </w:p>
    <w:p w14:paraId="431381D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0.1851 - accuracy: 0.9361</w:t>
      </w:r>
    </w:p>
    <w:p w14:paraId="5E69CD2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00019: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1BF14C0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359ms/step - loss: 0.1851 - accuracy: 0.9361 -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0.1475 - </w:t>
      </w:r>
      <w:proofErr w:type="spellStart"/>
      <w:r w:rsidRPr="005546C9">
        <w:rPr>
          <w:rFonts w:ascii="Consolas" w:hAnsi="Consolas"/>
          <w:sz w:val="21"/>
          <w:szCs w:val="21"/>
        </w:rPr>
        <w:t>val_accuracy</w:t>
      </w:r>
      <w:proofErr w:type="spellEnd"/>
      <w:r w:rsidRPr="005546C9">
        <w:rPr>
          <w:rFonts w:ascii="Consolas" w:hAnsi="Consolas"/>
          <w:sz w:val="21"/>
          <w:szCs w:val="21"/>
        </w:rPr>
        <w:t>: 0.9688</w:t>
      </w:r>
    </w:p>
    <w:p w14:paraId="12FDAA9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20/50</w:t>
      </w:r>
    </w:p>
    <w:p w14:paraId="28862FB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0.1827 - accuracy: 0.9318</w:t>
      </w:r>
    </w:p>
    <w:p w14:paraId="3EE200B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00020: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7F420F8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360ms/step - loss: 0.1827 - accuracy: 0.9318 -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0.2025 - </w:t>
      </w:r>
      <w:proofErr w:type="spellStart"/>
      <w:r w:rsidRPr="005546C9">
        <w:rPr>
          <w:rFonts w:ascii="Consolas" w:hAnsi="Consolas"/>
          <w:sz w:val="21"/>
          <w:szCs w:val="21"/>
        </w:rPr>
        <w:t>val_accuracy</w:t>
      </w:r>
      <w:proofErr w:type="spellEnd"/>
      <w:r w:rsidRPr="005546C9">
        <w:rPr>
          <w:rFonts w:ascii="Consolas" w:hAnsi="Consolas"/>
          <w:sz w:val="21"/>
          <w:szCs w:val="21"/>
        </w:rPr>
        <w:t>: 0.9344</w:t>
      </w:r>
    </w:p>
    <w:p w14:paraId="245B480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21/50</w:t>
      </w:r>
    </w:p>
    <w:p w14:paraId="5CE5EF4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0.2002 - accuracy: 0.9251</w:t>
      </w:r>
    </w:p>
    <w:p w14:paraId="7C1886D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00021: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53FA24C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364ms/step - loss: 0.2002 - accuracy: 0.9251 -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0.2004 - </w:t>
      </w:r>
      <w:proofErr w:type="spellStart"/>
      <w:r w:rsidRPr="005546C9">
        <w:rPr>
          <w:rFonts w:ascii="Consolas" w:hAnsi="Consolas"/>
          <w:sz w:val="21"/>
          <w:szCs w:val="21"/>
        </w:rPr>
        <w:t>val_accuracy</w:t>
      </w:r>
      <w:proofErr w:type="spellEnd"/>
      <w:r w:rsidRPr="005546C9">
        <w:rPr>
          <w:rFonts w:ascii="Consolas" w:hAnsi="Consolas"/>
          <w:sz w:val="21"/>
          <w:szCs w:val="21"/>
        </w:rPr>
        <w:t>: 0.9094</w:t>
      </w:r>
    </w:p>
    <w:p w14:paraId="3E628A9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22/50</w:t>
      </w:r>
    </w:p>
    <w:p w14:paraId="656B8C9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0.2270 - accuracy: 0.9214</w:t>
      </w:r>
    </w:p>
    <w:p w14:paraId="69FD262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00022: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2FAD102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370ms/step - loss: 0.2270 - accuracy: 0.9214 -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0.2995 - </w:t>
      </w:r>
      <w:proofErr w:type="spellStart"/>
      <w:r w:rsidRPr="005546C9">
        <w:rPr>
          <w:rFonts w:ascii="Consolas" w:hAnsi="Consolas"/>
          <w:sz w:val="21"/>
          <w:szCs w:val="21"/>
        </w:rPr>
        <w:t>val_accuracy</w:t>
      </w:r>
      <w:proofErr w:type="spellEnd"/>
      <w:r w:rsidRPr="005546C9">
        <w:rPr>
          <w:rFonts w:ascii="Consolas" w:hAnsi="Consolas"/>
          <w:sz w:val="21"/>
          <w:szCs w:val="21"/>
        </w:rPr>
        <w:t>: 0.8719</w:t>
      </w:r>
    </w:p>
    <w:p w14:paraId="1D50FF7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lastRenderedPageBreak/>
        <w:t>Epoch 23/50</w:t>
      </w:r>
    </w:p>
    <w:p w14:paraId="4765F9A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0.1750 - accuracy: 0.9408</w:t>
      </w:r>
    </w:p>
    <w:p w14:paraId="2E288CE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00023: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0.13024</w:t>
      </w:r>
      <w:proofErr w:type="gramEnd"/>
    </w:p>
    <w:p w14:paraId="64B2946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360ms/step - loss: 0.1750 - accuracy: 0.9408 -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0.3871 - </w:t>
      </w:r>
      <w:proofErr w:type="spellStart"/>
      <w:r w:rsidRPr="005546C9">
        <w:rPr>
          <w:rFonts w:ascii="Consolas" w:hAnsi="Consolas"/>
          <w:sz w:val="21"/>
          <w:szCs w:val="21"/>
        </w:rPr>
        <w:t>val_accuracy</w:t>
      </w:r>
      <w:proofErr w:type="spellEnd"/>
      <w:r w:rsidRPr="005546C9">
        <w:rPr>
          <w:rFonts w:ascii="Consolas" w:hAnsi="Consolas"/>
          <w:sz w:val="21"/>
          <w:szCs w:val="21"/>
        </w:rPr>
        <w:t>: 0.8531</w:t>
      </w:r>
    </w:p>
    <w:p w14:paraId="31F4BB8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24/50</w:t>
      </w:r>
    </w:p>
    <w:p w14:paraId="14CB81D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0.1974 - accuracy: 0.9321</w:t>
      </w:r>
    </w:p>
    <w:p w14:paraId="5E40CD6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00024: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0.13024 to 0.10726,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7713C58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367ms/step - loss: 0.1974 - accuracy: 0.9321 -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0.1073 - </w:t>
      </w:r>
      <w:proofErr w:type="spellStart"/>
      <w:r w:rsidRPr="005546C9">
        <w:rPr>
          <w:rFonts w:ascii="Consolas" w:hAnsi="Consolas"/>
          <w:sz w:val="21"/>
          <w:szCs w:val="21"/>
        </w:rPr>
        <w:t>val_accuracy</w:t>
      </w:r>
      <w:proofErr w:type="spellEnd"/>
      <w:r w:rsidRPr="005546C9">
        <w:rPr>
          <w:rFonts w:ascii="Consolas" w:hAnsi="Consolas"/>
          <w:sz w:val="21"/>
          <w:szCs w:val="21"/>
        </w:rPr>
        <w:t>: 0.9656</w:t>
      </w:r>
    </w:p>
    <w:p w14:paraId="4C8D83D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25/50</w:t>
      </w:r>
    </w:p>
    <w:p w14:paraId="6C089B8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0.1769 - accuracy: 0.9418</w:t>
      </w:r>
    </w:p>
    <w:p w14:paraId="2144BAD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00025: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0.10726</w:t>
      </w:r>
      <w:proofErr w:type="gramEnd"/>
    </w:p>
    <w:p w14:paraId="64C036D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363ms/step - loss: 0.1769 - accuracy: 0.9418 -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0.2750 - </w:t>
      </w:r>
      <w:proofErr w:type="spellStart"/>
      <w:r w:rsidRPr="005546C9">
        <w:rPr>
          <w:rFonts w:ascii="Consolas" w:hAnsi="Consolas"/>
          <w:sz w:val="21"/>
          <w:szCs w:val="21"/>
        </w:rPr>
        <w:t>val_accuracy</w:t>
      </w:r>
      <w:proofErr w:type="spellEnd"/>
      <w:r w:rsidRPr="005546C9">
        <w:rPr>
          <w:rFonts w:ascii="Consolas" w:hAnsi="Consolas"/>
          <w:sz w:val="21"/>
          <w:szCs w:val="21"/>
        </w:rPr>
        <w:t>: 0.9187</w:t>
      </w:r>
    </w:p>
    <w:p w14:paraId="3D0508E3"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26/50</w:t>
      </w:r>
    </w:p>
    <w:p w14:paraId="0532AF1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0.1735 - accuracy: 0.9391</w:t>
      </w:r>
    </w:p>
    <w:p w14:paraId="0473581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00026: </w:t>
      </w:r>
      <w:proofErr w:type="spellStart"/>
      <w:r w:rsidRPr="005546C9">
        <w:rPr>
          <w:rFonts w:ascii="Consolas" w:hAnsi="Consolas"/>
          <w:sz w:val="21"/>
          <w:szCs w:val="21"/>
        </w:rPr>
        <w:t>val_loss</w:t>
      </w:r>
      <w:proofErr w:type="spellEnd"/>
      <w:r w:rsidRPr="005546C9">
        <w:rPr>
          <w:rFonts w:ascii="Consolas" w:hAnsi="Consolas"/>
          <w:sz w:val="21"/>
          <w:szCs w:val="21"/>
        </w:rPr>
        <w:t xml:space="preserve"> improved from 0.10726 to 0.08880, saving model to clf-resnet101-</w:t>
      </w:r>
      <w:proofErr w:type="gramStart"/>
      <w:r w:rsidRPr="005546C9">
        <w:rPr>
          <w:rFonts w:ascii="Consolas" w:hAnsi="Consolas"/>
          <w:sz w:val="21"/>
          <w:szCs w:val="21"/>
        </w:rPr>
        <w:t>weights.hdf</w:t>
      </w:r>
      <w:proofErr w:type="gramEnd"/>
      <w:r w:rsidRPr="005546C9">
        <w:rPr>
          <w:rFonts w:ascii="Consolas" w:hAnsi="Consolas"/>
          <w:sz w:val="21"/>
          <w:szCs w:val="21"/>
        </w:rPr>
        <w:t>5</w:t>
      </w:r>
    </w:p>
    <w:p w14:paraId="58079C0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- 70s 377ms/step - loss: 0.1735 - accuracy: 0.9391 -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0.0888 - </w:t>
      </w:r>
      <w:proofErr w:type="spellStart"/>
      <w:r w:rsidRPr="005546C9">
        <w:rPr>
          <w:rFonts w:ascii="Consolas" w:hAnsi="Consolas"/>
          <w:sz w:val="21"/>
          <w:szCs w:val="21"/>
        </w:rPr>
        <w:t>val_accuracy</w:t>
      </w:r>
      <w:proofErr w:type="spellEnd"/>
      <w:r w:rsidRPr="005546C9">
        <w:rPr>
          <w:rFonts w:ascii="Consolas" w:hAnsi="Consolas"/>
          <w:sz w:val="21"/>
          <w:szCs w:val="21"/>
        </w:rPr>
        <w:t>: 0.9812</w:t>
      </w:r>
    </w:p>
    <w:p w14:paraId="36F8EC4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27/50</w:t>
      </w:r>
    </w:p>
    <w:p w14:paraId="068CC9F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0.1837 - accuracy: 0.9405</w:t>
      </w:r>
    </w:p>
    <w:p w14:paraId="622DCE3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00027: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124D15F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358ms/step - loss: 0.1837 - accuracy: 0.9405 -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0.1496 - </w:t>
      </w:r>
      <w:proofErr w:type="spellStart"/>
      <w:r w:rsidRPr="005546C9">
        <w:rPr>
          <w:rFonts w:ascii="Consolas" w:hAnsi="Consolas"/>
          <w:sz w:val="21"/>
          <w:szCs w:val="21"/>
        </w:rPr>
        <w:t>val_accuracy</w:t>
      </w:r>
      <w:proofErr w:type="spellEnd"/>
      <w:r w:rsidRPr="005546C9">
        <w:rPr>
          <w:rFonts w:ascii="Consolas" w:hAnsi="Consolas"/>
          <w:sz w:val="21"/>
          <w:szCs w:val="21"/>
        </w:rPr>
        <w:t>: 0.9500</w:t>
      </w:r>
    </w:p>
    <w:p w14:paraId="32511DA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28/50</w:t>
      </w:r>
    </w:p>
    <w:p w14:paraId="6CEB062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0.1671 - accuracy: 0.9505</w:t>
      </w:r>
    </w:p>
    <w:p w14:paraId="0F57DD63"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00028: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38D4E2E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359ms/step - loss: 0.1671 - accuracy: 0.9505 -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0.1093 - </w:t>
      </w:r>
      <w:proofErr w:type="spellStart"/>
      <w:r w:rsidRPr="005546C9">
        <w:rPr>
          <w:rFonts w:ascii="Consolas" w:hAnsi="Consolas"/>
          <w:sz w:val="21"/>
          <w:szCs w:val="21"/>
        </w:rPr>
        <w:t>val_accuracy</w:t>
      </w:r>
      <w:proofErr w:type="spellEnd"/>
      <w:r w:rsidRPr="005546C9">
        <w:rPr>
          <w:rFonts w:ascii="Consolas" w:hAnsi="Consolas"/>
          <w:sz w:val="21"/>
          <w:szCs w:val="21"/>
        </w:rPr>
        <w:t>: 0.9656</w:t>
      </w:r>
    </w:p>
    <w:p w14:paraId="5A126E4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29/50</w:t>
      </w:r>
    </w:p>
    <w:p w14:paraId="101D348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0.1824 - accuracy: 0.9435</w:t>
      </w:r>
    </w:p>
    <w:p w14:paraId="4B758C6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00029: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7798A92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356ms/step - loss: 0.1824 - accuracy: 0.9435 -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0.2152 - </w:t>
      </w:r>
      <w:proofErr w:type="spellStart"/>
      <w:r w:rsidRPr="005546C9">
        <w:rPr>
          <w:rFonts w:ascii="Consolas" w:hAnsi="Consolas"/>
          <w:sz w:val="21"/>
          <w:szCs w:val="21"/>
        </w:rPr>
        <w:t>val_accuracy</w:t>
      </w:r>
      <w:proofErr w:type="spellEnd"/>
      <w:r w:rsidRPr="005546C9">
        <w:rPr>
          <w:rFonts w:ascii="Consolas" w:hAnsi="Consolas"/>
          <w:sz w:val="21"/>
          <w:szCs w:val="21"/>
        </w:rPr>
        <w:t>: 0.9375</w:t>
      </w:r>
    </w:p>
    <w:p w14:paraId="369D430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30/50</w:t>
      </w:r>
    </w:p>
    <w:p w14:paraId="4A21876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0.1685 - accuracy: 0.9431</w:t>
      </w:r>
    </w:p>
    <w:p w14:paraId="0354AA8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00030: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621DC4C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359ms/step - loss: 0.1685 - accuracy: 0.9431 -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0.1585 - </w:t>
      </w:r>
      <w:proofErr w:type="spellStart"/>
      <w:r w:rsidRPr="005546C9">
        <w:rPr>
          <w:rFonts w:ascii="Consolas" w:hAnsi="Consolas"/>
          <w:sz w:val="21"/>
          <w:szCs w:val="21"/>
        </w:rPr>
        <w:t>val_accuracy</w:t>
      </w:r>
      <w:proofErr w:type="spellEnd"/>
      <w:r w:rsidRPr="005546C9">
        <w:rPr>
          <w:rFonts w:ascii="Consolas" w:hAnsi="Consolas"/>
          <w:sz w:val="21"/>
          <w:szCs w:val="21"/>
        </w:rPr>
        <w:t>: 0.9500</w:t>
      </w:r>
    </w:p>
    <w:p w14:paraId="2B1386D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31/50</w:t>
      </w:r>
    </w:p>
    <w:p w14:paraId="2729214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lastRenderedPageBreak/>
        <w:t>187/187 [==============================] - ETA: 0s - loss: 0.1564 - accuracy: 0.9492</w:t>
      </w:r>
    </w:p>
    <w:p w14:paraId="6FEE709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00031: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29623BD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357ms/step - loss: 0.1564 - accuracy: 0.9492 -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0.1744 - </w:t>
      </w:r>
      <w:proofErr w:type="spellStart"/>
      <w:r w:rsidRPr="005546C9">
        <w:rPr>
          <w:rFonts w:ascii="Consolas" w:hAnsi="Consolas"/>
          <w:sz w:val="21"/>
          <w:szCs w:val="21"/>
        </w:rPr>
        <w:t>val_accuracy</w:t>
      </w:r>
      <w:proofErr w:type="spellEnd"/>
      <w:r w:rsidRPr="005546C9">
        <w:rPr>
          <w:rFonts w:ascii="Consolas" w:hAnsi="Consolas"/>
          <w:sz w:val="21"/>
          <w:szCs w:val="21"/>
        </w:rPr>
        <w:t>: 0.9219</w:t>
      </w:r>
    </w:p>
    <w:p w14:paraId="389F02B9"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32/50</w:t>
      </w:r>
    </w:p>
    <w:p w14:paraId="4738359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0.1753 - accuracy: 0.9388</w:t>
      </w:r>
    </w:p>
    <w:p w14:paraId="526CDF8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00032: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35C76F8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360ms/step - loss: 0.1753 - accuracy: 0.9388 -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0.1211 - </w:t>
      </w:r>
      <w:proofErr w:type="spellStart"/>
      <w:r w:rsidRPr="005546C9">
        <w:rPr>
          <w:rFonts w:ascii="Consolas" w:hAnsi="Consolas"/>
          <w:sz w:val="21"/>
          <w:szCs w:val="21"/>
        </w:rPr>
        <w:t>val_accuracy</w:t>
      </w:r>
      <w:proofErr w:type="spellEnd"/>
      <w:r w:rsidRPr="005546C9">
        <w:rPr>
          <w:rFonts w:ascii="Consolas" w:hAnsi="Consolas"/>
          <w:sz w:val="21"/>
          <w:szCs w:val="21"/>
        </w:rPr>
        <w:t>: 0.9594</w:t>
      </w:r>
    </w:p>
    <w:p w14:paraId="3F0E0D5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33/50</w:t>
      </w:r>
    </w:p>
    <w:p w14:paraId="1923B70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0.1781 - accuracy: 0.9421</w:t>
      </w:r>
    </w:p>
    <w:p w14:paraId="0A304B6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00033: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79C95E1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367ms/step - loss: 0.1781 - accuracy: 0.9421 - </w:t>
      </w:r>
      <w:proofErr w:type="spellStart"/>
      <w:r w:rsidRPr="005546C9">
        <w:rPr>
          <w:rFonts w:ascii="Consolas" w:hAnsi="Consolas"/>
          <w:sz w:val="21"/>
          <w:szCs w:val="21"/>
        </w:rPr>
        <w:t>val_loss</w:t>
      </w:r>
      <w:proofErr w:type="spellEnd"/>
      <w:r w:rsidRPr="005546C9">
        <w:rPr>
          <w:rFonts w:ascii="Consolas" w:hAnsi="Consolas"/>
          <w:sz w:val="21"/>
          <w:szCs w:val="21"/>
        </w:rPr>
        <w:t xml:space="preserve">: 0.0974 - </w:t>
      </w:r>
      <w:proofErr w:type="spellStart"/>
      <w:r w:rsidRPr="005546C9">
        <w:rPr>
          <w:rFonts w:ascii="Consolas" w:hAnsi="Consolas"/>
          <w:sz w:val="21"/>
          <w:szCs w:val="21"/>
        </w:rPr>
        <w:t>val_accuracy</w:t>
      </w:r>
      <w:proofErr w:type="spellEnd"/>
      <w:r w:rsidRPr="005546C9">
        <w:rPr>
          <w:rFonts w:ascii="Consolas" w:hAnsi="Consolas"/>
          <w:sz w:val="21"/>
          <w:szCs w:val="21"/>
        </w:rPr>
        <w:t>: 0.9781</w:t>
      </w:r>
    </w:p>
    <w:p w14:paraId="3D2AC67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34/50</w:t>
      </w:r>
    </w:p>
    <w:p w14:paraId="2D0C625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0.1490 - accuracy: 0.9492</w:t>
      </w:r>
    </w:p>
    <w:p w14:paraId="4F24F29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00034: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577BDFB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362ms/step - loss: 0.1490 - accuracy: 0.9492 -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0.1873 - </w:t>
      </w:r>
      <w:proofErr w:type="spellStart"/>
      <w:r w:rsidRPr="005546C9">
        <w:rPr>
          <w:rFonts w:ascii="Consolas" w:hAnsi="Consolas"/>
          <w:sz w:val="21"/>
          <w:szCs w:val="21"/>
        </w:rPr>
        <w:t>val_accuracy</w:t>
      </w:r>
      <w:proofErr w:type="spellEnd"/>
      <w:r w:rsidRPr="005546C9">
        <w:rPr>
          <w:rFonts w:ascii="Consolas" w:hAnsi="Consolas"/>
          <w:sz w:val="21"/>
          <w:szCs w:val="21"/>
        </w:rPr>
        <w:t>: 0.9187</w:t>
      </w:r>
    </w:p>
    <w:p w14:paraId="4642BDF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35/50</w:t>
      </w:r>
    </w:p>
    <w:p w14:paraId="097F371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0.1664 - accuracy: 0.9462</w:t>
      </w:r>
    </w:p>
    <w:p w14:paraId="7071B00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00035: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547A85E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360ms/step - loss: 0.1664 - accuracy: 0.9462 -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0.1204 - </w:t>
      </w:r>
      <w:proofErr w:type="spellStart"/>
      <w:r w:rsidRPr="005546C9">
        <w:rPr>
          <w:rFonts w:ascii="Consolas" w:hAnsi="Consolas"/>
          <w:sz w:val="21"/>
          <w:szCs w:val="21"/>
        </w:rPr>
        <w:t>val_accuracy</w:t>
      </w:r>
      <w:proofErr w:type="spellEnd"/>
      <w:r w:rsidRPr="005546C9">
        <w:rPr>
          <w:rFonts w:ascii="Consolas" w:hAnsi="Consolas"/>
          <w:sz w:val="21"/>
          <w:szCs w:val="21"/>
        </w:rPr>
        <w:t>: 0.9625</w:t>
      </w:r>
    </w:p>
    <w:p w14:paraId="7B700A3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36/50</w:t>
      </w:r>
    </w:p>
    <w:p w14:paraId="1445DB1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0.1409 - accuracy: 0.9545</w:t>
      </w:r>
    </w:p>
    <w:p w14:paraId="56F3EBA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00036: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66A3889B"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363ms/step - loss: 0.1409 - accuracy: 0.9545 -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0.1157 - </w:t>
      </w:r>
      <w:proofErr w:type="spellStart"/>
      <w:r w:rsidRPr="005546C9">
        <w:rPr>
          <w:rFonts w:ascii="Consolas" w:hAnsi="Consolas"/>
          <w:sz w:val="21"/>
          <w:szCs w:val="21"/>
        </w:rPr>
        <w:t>val_accuracy</w:t>
      </w:r>
      <w:proofErr w:type="spellEnd"/>
      <w:r w:rsidRPr="005546C9">
        <w:rPr>
          <w:rFonts w:ascii="Consolas" w:hAnsi="Consolas"/>
          <w:sz w:val="21"/>
          <w:szCs w:val="21"/>
        </w:rPr>
        <w:t>: 0.9625</w:t>
      </w:r>
    </w:p>
    <w:p w14:paraId="2ABC8B9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37/50</w:t>
      </w:r>
    </w:p>
    <w:p w14:paraId="1E43B4D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0.1478 - accuracy: 0.9502</w:t>
      </w:r>
    </w:p>
    <w:p w14:paraId="267D4A3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00037: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2F93E21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370ms/step - loss: 0.1478 - accuracy: 0.9502 -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0.1147 - </w:t>
      </w:r>
      <w:proofErr w:type="spellStart"/>
      <w:r w:rsidRPr="005546C9">
        <w:rPr>
          <w:rFonts w:ascii="Consolas" w:hAnsi="Consolas"/>
          <w:sz w:val="21"/>
          <w:szCs w:val="21"/>
        </w:rPr>
        <w:t>val_accuracy</w:t>
      </w:r>
      <w:proofErr w:type="spellEnd"/>
      <w:r w:rsidRPr="005546C9">
        <w:rPr>
          <w:rFonts w:ascii="Consolas" w:hAnsi="Consolas"/>
          <w:sz w:val="21"/>
          <w:szCs w:val="21"/>
        </w:rPr>
        <w:t>: 0.9563</w:t>
      </w:r>
    </w:p>
    <w:p w14:paraId="575641B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38/50</w:t>
      </w:r>
    </w:p>
    <w:p w14:paraId="2324A2E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0.1594 - accuracy: 0.9508</w:t>
      </w:r>
    </w:p>
    <w:p w14:paraId="4F8AA7C6"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00038: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15533CA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- 67s 359ms/step - loss: 0.1594 - accuracy: 0.9508 -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0.1067 - </w:t>
      </w:r>
      <w:proofErr w:type="spellStart"/>
      <w:r w:rsidRPr="005546C9">
        <w:rPr>
          <w:rFonts w:ascii="Consolas" w:hAnsi="Consolas"/>
          <w:sz w:val="21"/>
          <w:szCs w:val="21"/>
        </w:rPr>
        <w:t>val_accuracy</w:t>
      </w:r>
      <w:proofErr w:type="spellEnd"/>
      <w:r w:rsidRPr="005546C9">
        <w:rPr>
          <w:rFonts w:ascii="Consolas" w:hAnsi="Consolas"/>
          <w:sz w:val="21"/>
          <w:szCs w:val="21"/>
        </w:rPr>
        <w:t>: 0.9563</w:t>
      </w:r>
    </w:p>
    <w:p w14:paraId="354BD2A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39/50</w:t>
      </w:r>
    </w:p>
    <w:p w14:paraId="38DE0D2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0.1322 - accuracy: 0.9555</w:t>
      </w:r>
    </w:p>
    <w:p w14:paraId="39ABE7B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00039: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12E4263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lastRenderedPageBreak/>
        <w:t xml:space="preserve">187/187 [==============================] - 67s 358ms/step - loss: 0.1322 - accuracy: 0.9555 -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0.2366 - </w:t>
      </w:r>
      <w:proofErr w:type="spellStart"/>
      <w:r w:rsidRPr="005546C9">
        <w:rPr>
          <w:rFonts w:ascii="Consolas" w:hAnsi="Consolas"/>
          <w:sz w:val="21"/>
          <w:szCs w:val="21"/>
        </w:rPr>
        <w:t>val_accuracy</w:t>
      </w:r>
      <w:proofErr w:type="spellEnd"/>
      <w:r w:rsidRPr="005546C9">
        <w:rPr>
          <w:rFonts w:ascii="Consolas" w:hAnsi="Consolas"/>
          <w:sz w:val="21"/>
          <w:szCs w:val="21"/>
        </w:rPr>
        <w:t>: 0.8844</w:t>
      </w:r>
    </w:p>
    <w:p w14:paraId="559A558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40/50</w:t>
      </w:r>
    </w:p>
    <w:p w14:paraId="1CCF340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0.1789 - accuracy: 0.9438</w:t>
      </w:r>
    </w:p>
    <w:p w14:paraId="540C5F57"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00040: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79B2622C"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- 68s 362ms/step - loss: 0.1789 - accuracy: 0.9438 - </w:t>
      </w:r>
      <w:proofErr w:type="spellStart"/>
      <w:r w:rsidRPr="005546C9">
        <w:rPr>
          <w:rFonts w:ascii="Consolas" w:hAnsi="Consolas"/>
          <w:sz w:val="21"/>
          <w:szCs w:val="21"/>
        </w:rPr>
        <w:t>val_loss</w:t>
      </w:r>
      <w:proofErr w:type="spellEnd"/>
      <w:r w:rsidRPr="005546C9">
        <w:rPr>
          <w:rFonts w:ascii="Consolas" w:hAnsi="Consolas"/>
          <w:sz w:val="21"/>
          <w:szCs w:val="21"/>
        </w:rPr>
        <w:t xml:space="preserve">: 0.1170 - </w:t>
      </w:r>
      <w:proofErr w:type="spellStart"/>
      <w:r w:rsidRPr="005546C9">
        <w:rPr>
          <w:rFonts w:ascii="Consolas" w:hAnsi="Consolas"/>
          <w:sz w:val="21"/>
          <w:szCs w:val="21"/>
        </w:rPr>
        <w:t>val_accuracy</w:t>
      </w:r>
      <w:proofErr w:type="spellEnd"/>
      <w:r w:rsidRPr="005546C9">
        <w:rPr>
          <w:rFonts w:ascii="Consolas" w:hAnsi="Consolas"/>
          <w:sz w:val="21"/>
          <w:szCs w:val="21"/>
        </w:rPr>
        <w:t>: 0.9656</w:t>
      </w:r>
    </w:p>
    <w:p w14:paraId="4B6D1C7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41/50</w:t>
      </w:r>
    </w:p>
    <w:p w14:paraId="33E992B1"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187/187 [==============================] - ETA: 0s - loss: 0.1501 - accuracy: 0.9512</w:t>
      </w:r>
    </w:p>
    <w:p w14:paraId="22AD5024"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Epoch 00041: </w:t>
      </w:r>
      <w:proofErr w:type="spellStart"/>
      <w:r w:rsidRPr="005546C9">
        <w:rPr>
          <w:rFonts w:ascii="Consolas" w:hAnsi="Consolas"/>
          <w:sz w:val="21"/>
          <w:szCs w:val="21"/>
        </w:rPr>
        <w:t>val_loss</w:t>
      </w:r>
      <w:proofErr w:type="spellEnd"/>
      <w:r w:rsidRPr="005546C9">
        <w:rPr>
          <w:rFonts w:ascii="Consolas" w:hAnsi="Consolas"/>
          <w:sz w:val="21"/>
          <w:szCs w:val="21"/>
        </w:rPr>
        <w:t xml:space="preserve"> did not improve from </w:t>
      </w:r>
      <w:proofErr w:type="gramStart"/>
      <w:r w:rsidRPr="005546C9">
        <w:rPr>
          <w:rFonts w:ascii="Consolas" w:hAnsi="Consolas"/>
          <w:sz w:val="21"/>
          <w:szCs w:val="21"/>
        </w:rPr>
        <w:t>0.08880</w:t>
      </w:r>
      <w:proofErr w:type="gramEnd"/>
    </w:p>
    <w:p w14:paraId="6DE845A0"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187/187 [==============================] - 69s 367ms/step - loss: 0.1501 - accuracy: 0.9512 - </w:t>
      </w:r>
      <w:proofErr w:type="spellStart"/>
      <w:r w:rsidRPr="005546C9">
        <w:rPr>
          <w:rFonts w:ascii="Consolas" w:hAnsi="Consolas"/>
          <w:sz w:val="21"/>
          <w:szCs w:val="21"/>
        </w:rPr>
        <w:t>val_loss</w:t>
      </w:r>
      <w:proofErr w:type="spellEnd"/>
      <w:r w:rsidRPr="005546C9">
        <w:rPr>
          <w:rFonts w:ascii="Consolas" w:hAnsi="Consolas"/>
          <w:sz w:val="21"/>
          <w:szCs w:val="21"/>
        </w:rPr>
        <w:t xml:space="preserve">: 0.2498 - </w:t>
      </w:r>
      <w:proofErr w:type="spellStart"/>
      <w:r w:rsidRPr="005546C9">
        <w:rPr>
          <w:rFonts w:ascii="Consolas" w:hAnsi="Consolas"/>
          <w:sz w:val="21"/>
          <w:szCs w:val="21"/>
        </w:rPr>
        <w:t>val_accuracy</w:t>
      </w:r>
      <w:proofErr w:type="spellEnd"/>
      <w:r w:rsidRPr="005546C9">
        <w:rPr>
          <w:rFonts w:ascii="Consolas" w:hAnsi="Consolas"/>
          <w:sz w:val="21"/>
          <w:szCs w:val="21"/>
        </w:rPr>
        <w:t>: 0.9438</w:t>
      </w:r>
    </w:p>
    <w:p w14:paraId="02C3EF1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Epoch 00041: early stopping</w:t>
      </w:r>
    </w:p>
    <w:p w14:paraId="31B7B818"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37/37 [==============================] - 6s 159ms/step - loss: 1.5252 - accuracy: 0.9390</w:t>
      </w:r>
    </w:p>
    <w:p w14:paraId="701E44CA"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Test </w:t>
      </w:r>
      <w:proofErr w:type="gramStart"/>
      <w:r w:rsidRPr="005546C9">
        <w:rPr>
          <w:rFonts w:ascii="Consolas" w:hAnsi="Consolas"/>
          <w:sz w:val="21"/>
          <w:szCs w:val="21"/>
        </w:rPr>
        <w:t>accuracy :</w:t>
      </w:r>
      <w:proofErr w:type="gramEnd"/>
      <w:r w:rsidRPr="005546C9">
        <w:rPr>
          <w:rFonts w:ascii="Consolas" w:hAnsi="Consolas"/>
          <w:sz w:val="21"/>
          <w:szCs w:val="21"/>
        </w:rPr>
        <w:t xml:space="preserve"> 93.89830231666565 %</w:t>
      </w:r>
    </w:p>
    <w:p w14:paraId="5441E295"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0.9389830508474576</w:t>
      </w:r>
    </w:p>
    <w:p w14:paraId="7E9E48D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              precision    </w:t>
      </w:r>
      <w:proofErr w:type="gramStart"/>
      <w:r w:rsidRPr="005546C9">
        <w:rPr>
          <w:rFonts w:ascii="Consolas" w:hAnsi="Consolas"/>
          <w:sz w:val="21"/>
          <w:szCs w:val="21"/>
        </w:rPr>
        <w:t>recall  f</w:t>
      </w:r>
      <w:proofErr w:type="gramEnd"/>
      <w:r w:rsidRPr="005546C9">
        <w:rPr>
          <w:rFonts w:ascii="Consolas" w:hAnsi="Consolas"/>
          <w:sz w:val="21"/>
          <w:szCs w:val="21"/>
        </w:rPr>
        <w:t>1-score   support</w:t>
      </w:r>
    </w:p>
    <w:p w14:paraId="195E4537" w14:textId="77777777" w:rsidR="00E80AF6" w:rsidRPr="005546C9" w:rsidRDefault="00E80AF6" w:rsidP="00E80AF6">
      <w:pPr>
        <w:pStyle w:val="HTMLPreformatted"/>
        <w:wordWrap w:val="0"/>
        <w:textAlignment w:val="baseline"/>
        <w:rPr>
          <w:rFonts w:ascii="Consolas" w:hAnsi="Consolas"/>
          <w:sz w:val="21"/>
          <w:szCs w:val="21"/>
        </w:rPr>
      </w:pPr>
    </w:p>
    <w:p w14:paraId="50921D6E"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           0       0.96      0.95      0.95       399</w:t>
      </w:r>
    </w:p>
    <w:p w14:paraId="107FE59F"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           1       0.90      0.92      0.91       191</w:t>
      </w:r>
    </w:p>
    <w:p w14:paraId="1598C461" w14:textId="77777777" w:rsidR="00E80AF6" w:rsidRPr="005546C9" w:rsidRDefault="00E80AF6" w:rsidP="00E80AF6">
      <w:pPr>
        <w:pStyle w:val="HTMLPreformatted"/>
        <w:wordWrap w:val="0"/>
        <w:textAlignment w:val="baseline"/>
        <w:rPr>
          <w:rFonts w:ascii="Consolas" w:hAnsi="Consolas"/>
          <w:sz w:val="21"/>
          <w:szCs w:val="21"/>
        </w:rPr>
      </w:pPr>
    </w:p>
    <w:p w14:paraId="20B278E2"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    accuracy                           0.94       590</w:t>
      </w:r>
    </w:p>
    <w:p w14:paraId="79D4400D"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 xml:space="preserve">   macro avg       0.93      0.93      0.93       590</w:t>
      </w:r>
    </w:p>
    <w:p w14:paraId="5EAA3DA3" w14:textId="77777777" w:rsidR="00E80AF6" w:rsidRPr="005546C9" w:rsidRDefault="00E80AF6" w:rsidP="00E80AF6">
      <w:pPr>
        <w:pStyle w:val="HTMLPreformatted"/>
        <w:wordWrap w:val="0"/>
        <w:textAlignment w:val="baseline"/>
        <w:rPr>
          <w:rFonts w:ascii="Consolas" w:hAnsi="Consolas"/>
          <w:sz w:val="21"/>
          <w:szCs w:val="21"/>
        </w:rPr>
      </w:pPr>
      <w:r w:rsidRPr="005546C9">
        <w:rPr>
          <w:rFonts w:ascii="Consolas" w:hAnsi="Consolas"/>
          <w:sz w:val="21"/>
          <w:szCs w:val="21"/>
        </w:rPr>
        <w:t>weighted avg       0.94      0.94      0.94       590</w:t>
      </w:r>
    </w:p>
    <w:p w14:paraId="6C6BCA7A" w14:textId="77777777" w:rsidR="00E80AF6" w:rsidRDefault="00E80AF6" w:rsidP="0061111F"/>
    <w:p w14:paraId="1ED50CFB" w14:textId="0D216868" w:rsidR="00AD43F7" w:rsidRPr="00B35B7D" w:rsidRDefault="00DF368D" w:rsidP="00D9038C">
      <w:r>
        <w:rPr>
          <w:noProof/>
        </w:rPr>
        <w:drawing>
          <wp:inline distT="0" distB="0" distL="0" distR="0" wp14:anchorId="5B64E9C7" wp14:editId="5DEAA0A3">
            <wp:extent cx="5943600" cy="2748915"/>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55AF136E" w14:textId="483216CF" w:rsidR="00DF368D" w:rsidRDefault="00DF368D" w:rsidP="00D9038C">
      <w:r>
        <w:rPr>
          <w:noProof/>
        </w:rPr>
        <w:lastRenderedPageBreak/>
        <w:drawing>
          <wp:inline distT="0" distB="0" distL="0" distR="0" wp14:anchorId="718CFB64" wp14:editId="1B668CBE">
            <wp:extent cx="3912491" cy="3848977"/>
            <wp:effectExtent l="0" t="0" r="0" b="0"/>
            <wp:docPr id="76" name="Picture 7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electronics, screensho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33FB5161" w14:textId="37A9DCD1" w:rsidR="0070553A" w:rsidRDefault="00424F93" w:rsidP="009F00AE">
      <w:pPr>
        <w:pStyle w:val="Heading3"/>
        <w:numPr>
          <w:ilvl w:val="0"/>
          <w:numId w:val="26"/>
        </w:numPr>
      </w:pPr>
      <w:bookmarkStart w:id="36" w:name="_Toc65696060"/>
      <w:r>
        <w:t>Resnet50</w:t>
      </w:r>
      <w:r w:rsidR="00A66370">
        <w:t xml:space="preserve"> </w:t>
      </w:r>
      <w:r w:rsidR="0070553A">
        <w:t>(Only dense layers trainable)</w:t>
      </w:r>
      <w:bookmarkEnd w:id="36"/>
    </w:p>
    <w:p w14:paraId="2BBA4A93" w14:textId="67293C4D" w:rsidR="00313BCF" w:rsidRPr="00B35B7D" w:rsidRDefault="0070553A" w:rsidP="00023273">
      <w:r>
        <w:t>Only dense layers trainable</w:t>
      </w:r>
      <w:r w:rsidR="00E878C1">
        <w:t>,</w:t>
      </w:r>
      <w:r w:rsidR="00E878C1" w:rsidRPr="00693161">
        <w:t xml:space="preserve"> </w:t>
      </w:r>
      <w:r w:rsidR="00E878C1">
        <w:t xml:space="preserve">rest </w:t>
      </w:r>
      <w:r>
        <w:t>layers using</w:t>
      </w:r>
      <w:r w:rsidR="00E878C1">
        <w:t xml:space="preserve"> </w:t>
      </w:r>
      <w:proofErr w:type="spellStart"/>
      <w:r w:rsidR="00E878C1">
        <w:t>imagenet</w:t>
      </w:r>
      <w:proofErr w:type="spellEnd"/>
      <w:r w:rsidR="00E878C1">
        <w:t xml:space="preserve"> </w:t>
      </w:r>
      <w:proofErr w:type="gramStart"/>
      <w:r w:rsidR="00E878C1">
        <w:t>weights</w:t>
      </w:r>
      <w:proofErr w:type="gramEnd"/>
    </w:p>
    <w:p w14:paraId="37470EBE" w14:textId="4BF78A28" w:rsidR="00EE1E71" w:rsidRDefault="00A11F83" w:rsidP="00D9038C">
      <w:r>
        <w:rPr>
          <w:noProof/>
        </w:rPr>
        <w:drawing>
          <wp:inline distT="0" distB="0" distL="0" distR="0" wp14:anchorId="4EC08C21" wp14:editId="2BB14D84">
            <wp:extent cx="5943600" cy="2748915"/>
            <wp:effectExtent l="0" t="0" r="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727C0C20" w14:textId="6DD5BB99" w:rsidR="00A11F83" w:rsidRDefault="00A11F83" w:rsidP="00D9038C">
      <w:r>
        <w:rPr>
          <w:noProof/>
        </w:rPr>
        <w:lastRenderedPageBreak/>
        <w:drawing>
          <wp:inline distT="0" distB="0" distL="0" distR="0" wp14:anchorId="3B8AD19F" wp14:editId="1C22B439">
            <wp:extent cx="3912491" cy="3848977"/>
            <wp:effectExtent l="0" t="0" r="0" b="0"/>
            <wp:docPr id="78" name="Picture 78"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electronics, screensho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5DA71F2E" w14:textId="3BB16D4B" w:rsidR="00EE1E71" w:rsidRPr="00EE1E71" w:rsidRDefault="00EE1E71" w:rsidP="009F00AE">
      <w:pPr>
        <w:pStyle w:val="Heading3"/>
        <w:numPr>
          <w:ilvl w:val="0"/>
          <w:numId w:val="26"/>
        </w:numPr>
      </w:pPr>
      <w:bookmarkStart w:id="37" w:name="_Toc65696061"/>
      <w:r w:rsidRPr="00EE1E71">
        <w:t>Resnet50</w:t>
      </w:r>
      <w:r w:rsidR="00A434A0">
        <w:t>_2</w:t>
      </w:r>
      <w:r w:rsidR="00A66370">
        <w:t xml:space="preserve"> </w:t>
      </w:r>
      <w:r w:rsidR="00E878C1">
        <w:t>(Only dense layers trainable,</w:t>
      </w:r>
      <w:r w:rsidR="00E878C1" w:rsidRPr="00693161">
        <w:t xml:space="preserve"> </w:t>
      </w:r>
      <w:proofErr w:type="spellStart"/>
      <w:r w:rsidR="00A66370">
        <w:t>pool_size</w:t>
      </w:r>
      <w:proofErr w:type="spellEnd"/>
      <w:r w:rsidR="00A66370">
        <w:t xml:space="preserve"> </w:t>
      </w:r>
      <w:proofErr w:type="gramStart"/>
      <w:r w:rsidR="00A66370">
        <w:t>=(</w:t>
      </w:r>
      <w:proofErr w:type="gramEnd"/>
      <w:r w:rsidR="00A66370">
        <w:t>4,4))</w:t>
      </w:r>
      <w:bookmarkEnd w:id="37"/>
    </w:p>
    <w:p w14:paraId="20BAA3F3" w14:textId="7EE2A702" w:rsidR="00154BE6" w:rsidRPr="00154BE6" w:rsidRDefault="00154BE6" w:rsidP="00154BE6">
      <w:r>
        <w:t>Only dense layers trainable,</w:t>
      </w:r>
      <w:r w:rsidRPr="00693161">
        <w:t xml:space="preserve"> </w:t>
      </w:r>
      <w:r>
        <w:t xml:space="preserve">rest layers with </w:t>
      </w:r>
      <w:proofErr w:type="spellStart"/>
      <w:r>
        <w:t>imagenet</w:t>
      </w:r>
      <w:proofErr w:type="spellEnd"/>
      <w:r>
        <w:t xml:space="preserve"> weights</w:t>
      </w:r>
    </w:p>
    <w:p w14:paraId="6987DC7B" w14:textId="24010760" w:rsidR="00CF7330" w:rsidRPr="00B35B7D" w:rsidRDefault="00380752" w:rsidP="00D9038C">
      <w:r>
        <w:rPr>
          <w:noProof/>
        </w:rPr>
        <w:drawing>
          <wp:inline distT="0" distB="0" distL="0" distR="0" wp14:anchorId="11A27137" wp14:editId="7E948D63">
            <wp:extent cx="5943600" cy="2748915"/>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5684C3D1" w14:textId="79C2F43D" w:rsidR="00380752" w:rsidRDefault="00380752" w:rsidP="00D9038C">
      <w:r>
        <w:rPr>
          <w:noProof/>
        </w:rPr>
        <w:lastRenderedPageBreak/>
        <w:drawing>
          <wp:inline distT="0" distB="0" distL="0" distR="0" wp14:anchorId="4720CFA1" wp14:editId="57C6E87D">
            <wp:extent cx="3912491" cy="3848977"/>
            <wp:effectExtent l="0" t="0" r="0" b="0"/>
            <wp:docPr id="80" name="Picture 8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electronics, screensho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6828C8AC" w14:textId="35BB7C40" w:rsidR="00696DAA" w:rsidRPr="00696DAA" w:rsidRDefault="00696DAA" w:rsidP="009F00AE">
      <w:pPr>
        <w:pStyle w:val="Heading3"/>
        <w:numPr>
          <w:ilvl w:val="0"/>
          <w:numId w:val="26"/>
        </w:numPr>
      </w:pPr>
      <w:bookmarkStart w:id="38" w:name="_Toc65696062"/>
      <w:r w:rsidRPr="00696DAA">
        <w:t>Resnet50_</w:t>
      </w:r>
      <w:r>
        <w:t>3</w:t>
      </w:r>
      <w:r w:rsidR="00C43C1D">
        <w:t xml:space="preserve"> (Only dense layers trainable)</w:t>
      </w:r>
      <w:bookmarkEnd w:id="38"/>
    </w:p>
    <w:p w14:paraId="018090C0" w14:textId="77777777" w:rsidR="00C43C1D" w:rsidRPr="00154BE6" w:rsidRDefault="00C43C1D" w:rsidP="00C43C1D">
      <w:r>
        <w:t>Only dense layers trainable,</w:t>
      </w:r>
      <w:r w:rsidRPr="00693161">
        <w:t xml:space="preserve"> </w:t>
      </w:r>
      <w:r>
        <w:t xml:space="preserve">rest layers with </w:t>
      </w:r>
      <w:proofErr w:type="spellStart"/>
      <w:r>
        <w:t>imagenet</w:t>
      </w:r>
      <w:proofErr w:type="spellEnd"/>
      <w:r>
        <w:t xml:space="preserve"> weights</w:t>
      </w:r>
    </w:p>
    <w:p w14:paraId="3F75737D" w14:textId="37A8B75A" w:rsidR="00092717" w:rsidRDefault="0010308B" w:rsidP="00D9038C">
      <w:r>
        <w:rPr>
          <w:noProof/>
        </w:rPr>
        <w:drawing>
          <wp:inline distT="0" distB="0" distL="0" distR="0" wp14:anchorId="0EF2299C" wp14:editId="3BC9615B">
            <wp:extent cx="5943600" cy="2733675"/>
            <wp:effectExtent l="0" t="0" r="0" b="9525"/>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E8EC29F" w14:textId="4E23E633" w:rsidR="0010308B" w:rsidRDefault="0010308B" w:rsidP="00D9038C">
      <w:r>
        <w:rPr>
          <w:noProof/>
        </w:rPr>
        <w:lastRenderedPageBreak/>
        <w:drawing>
          <wp:inline distT="0" distB="0" distL="0" distR="0" wp14:anchorId="524302ED" wp14:editId="0AA418D2">
            <wp:extent cx="3912491" cy="3848977"/>
            <wp:effectExtent l="0" t="0" r="0" b="0"/>
            <wp:docPr id="90" name="Picture 9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electronics, screensho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0C446A95" w14:textId="77777777" w:rsidR="00C43C1D" w:rsidRDefault="00092717" w:rsidP="009F00AE">
      <w:pPr>
        <w:pStyle w:val="Heading3"/>
        <w:numPr>
          <w:ilvl w:val="0"/>
          <w:numId w:val="26"/>
        </w:numPr>
      </w:pPr>
      <w:bookmarkStart w:id="39" w:name="_Toc65696063"/>
      <w:r>
        <w:t>Resnet101_2</w:t>
      </w:r>
      <w:r w:rsidR="00C43C1D">
        <w:t xml:space="preserve"> (Only dense layers trainable)</w:t>
      </w:r>
      <w:bookmarkEnd w:id="39"/>
    </w:p>
    <w:p w14:paraId="37B9A015" w14:textId="77777777" w:rsidR="00C43C1D" w:rsidRPr="00154BE6" w:rsidRDefault="00C43C1D" w:rsidP="00C43C1D">
      <w:r>
        <w:t>Only dense layers trainable,</w:t>
      </w:r>
      <w:r w:rsidRPr="00693161">
        <w:t xml:space="preserve"> </w:t>
      </w:r>
      <w:r>
        <w:t xml:space="preserve">rest layers with </w:t>
      </w:r>
      <w:proofErr w:type="spellStart"/>
      <w:r>
        <w:t>imagenet</w:t>
      </w:r>
      <w:proofErr w:type="spellEnd"/>
      <w:r>
        <w:t xml:space="preserve"> weights</w:t>
      </w:r>
    </w:p>
    <w:p w14:paraId="2C8498E1" w14:textId="5C5B6C1F" w:rsidR="0070468F" w:rsidRPr="00092717" w:rsidRDefault="00DE3C9A" w:rsidP="00092717">
      <w:r>
        <w:rPr>
          <w:noProof/>
        </w:rPr>
        <w:drawing>
          <wp:inline distT="0" distB="0" distL="0" distR="0" wp14:anchorId="4AF839BD" wp14:editId="6AAF2641">
            <wp:extent cx="5943600" cy="2748915"/>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3A4FB94E" w14:textId="10DF5412" w:rsidR="00DE3C9A" w:rsidRDefault="00DE3C9A" w:rsidP="00092717">
      <w:r>
        <w:rPr>
          <w:noProof/>
        </w:rPr>
        <w:lastRenderedPageBreak/>
        <w:drawing>
          <wp:inline distT="0" distB="0" distL="0" distR="0" wp14:anchorId="62A8FE52" wp14:editId="4926F4F6">
            <wp:extent cx="3912491" cy="3848977"/>
            <wp:effectExtent l="0" t="0" r="0" b="0"/>
            <wp:docPr id="92" name="Picture 9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electronics, screensh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5D2A41AF" w14:textId="77777777" w:rsidR="00156AC6" w:rsidRDefault="00156AC6" w:rsidP="00092717"/>
    <w:p w14:paraId="53EC9F25" w14:textId="77777777" w:rsidR="00C43C1D" w:rsidRDefault="00B03479" w:rsidP="009F00AE">
      <w:pPr>
        <w:pStyle w:val="Heading3"/>
        <w:numPr>
          <w:ilvl w:val="0"/>
          <w:numId w:val="26"/>
        </w:numPr>
      </w:pPr>
      <w:bookmarkStart w:id="40" w:name="_Toc65696064"/>
      <w:r>
        <w:t>Resnet152</w:t>
      </w:r>
      <w:r w:rsidR="00C43C1D">
        <w:t xml:space="preserve"> (Only dense layers trainable)</w:t>
      </w:r>
      <w:bookmarkEnd w:id="40"/>
    </w:p>
    <w:p w14:paraId="37A233BF" w14:textId="77777777" w:rsidR="00C43C1D" w:rsidRPr="00154BE6" w:rsidRDefault="00C43C1D" w:rsidP="00C43C1D">
      <w:r>
        <w:t>Only dense layers trainable,</w:t>
      </w:r>
      <w:r w:rsidRPr="00693161">
        <w:t xml:space="preserve"> </w:t>
      </w:r>
      <w:r>
        <w:t xml:space="preserve">rest layers with </w:t>
      </w:r>
      <w:proofErr w:type="spellStart"/>
      <w:r>
        <w:t>imagenet</w:t>
      </w:r>
      <w:proofErr w:type="spellEnd"/>
      <w:r>
        <w:t xml:space="preserve"> weights</w:t>
      </w:r>
    </w:p>
    <w:p w14:paraId="4C9FBE16" w14:textId="6C8021F8" w:rsidR="0054035B" w:rsidRPr="00092717" w:rsidRDefault="0054035B" w:rsidP="00092717"/>
    <w:p w14:paraId="23C6AA09" w14:textId="0263F36D" w:rsidR="003038A6" w:rsidRPr="00092717" w:rsidRDefault="00592898" w:rsidP="00092717">
      <w:r>
        <w:rPr>
          <w:noProof/>
        </w:rPr>
        <w:drawing>
          <wp:inline distT="0" distB="0" distL="0" distR="0" wp14:anchorId="0375323E" wp14:editId="798E6466">
            <wp:extent cx="5943600" cy="2733675"/>
            <wp:effectExtent l="0" t="0" r="0" b="95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365444F" w14:textId="5CF1C153" w:rsidR="00ED17A1" w:rsidRPr="00092717" w:rsidRDefault="00E25AA9" w:rsidP="00092717">
      <w:r>
        <w:rPr>
          <w:noProof/>
        </w:rPr>
        <w:lastRenderedPageBreak/>
        <w:drawing>
          <wp:inline distT="0" distB="0" distL="0" distR="0" wp14:anchorId="419271EE" wp14:editId="06C569F1">
            <wp:extent cx="3912491" cy="3848977"/>
            <wp:effectExtent l="0" t="0" r="0" b="0"/>
            <wp:docPr id="21" name="Picture 21"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15FF7517" w14:textId="77777777" w:rsidR="00C43C1D" w:rsidRDefault="00854D8A" w:rsidP="009F00AE">
      <w:pPr>
        <w:pStyle w:val="Heading3"/>
        <w:numPr>
          <w:ilvl w:val="0"/>
          <w:numId w:val="26"/>
        </w:numPr>
      </w:pPr>
      <w:bookmarkStart w:id="41" w:name="_Toc65696065"/>
      <w:r>
        <w:t>Resnet152_2</w:t>
      </w:r>
      <w:r w:rsidR="00C43C1D">
        <w:t xml:space="preserve"> (Only dense layers trainable)</w:t>
      </w:r>
      <w:bookmarkEnd w:id="41"/>
    </w:p>
    <w:p w14:paraId="043BAE07" w14:textId="77777777" w:rsidR="00C43C1D" w:rsidRPr="00154BE6" w:rsidRDefault="00C43C1D" w:rsidP="00C43C1D">
      <w:r>
        <w:t>Only dense layers trainable,</w:t>
      </w:r>
      <w:r w:rsidRPr="00693161">
        <w:t xml:space="preserve"> </w:t>
      </w:r>
      <w:r>
        <w:t xml:space="preserve">rest layers with </w:t>
      </w:r>
      <w:proofErr w:type="spellStart"/>
      <w:r>
        <w:t>imagenet</w:t>
      </w:r>
      <w:proofErr w:type="spellEnd"/>
      <w:r>
        <w:t xml:space="preserve"> weights</w:t>
      </w:r>
    </w:p>
    <w:p w14:paraId="756F73E8" w14:textId="77777777" w:rsidR="00715DC8" w:rsidRDefault="00715DC8" w:rsidP="00E276C6">
      <w:pPr>
        <w:rPr>
          <w:noProof/>
        </w:rPr>
      </w:pPr>
      <w:r>
        <w:rPr>
          <w:noProof/>
        </w:rPr>
        <w:drawing>
          <wp:inline distT="0" distB="0" distL="0" distR="0" wp14:anchorId="4427F284" wp14:editId="1F9DF397">
            <wp:extent cx="5943600" cy="2760345"/>
            <wp:effectExtent l="0" t="0" r="0" b="190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5BA4C843" w14:textId="703A16C7" w:rsidR="00E276C6" w:rsidRPr="00E276C6" w:rsidRDefault="00715DC8" w:rsidP="00E276C6">
      <w:r>
        <w:rPr>
          <w:noProof/>
        </w:rPr>
        <w:lastRenderedPageBreak/>
        <w:drawing>
          <wp:inline distT="0" distB="0" distL="0" distR="0" wp14:anchorId="7F88C075" wp14:editId="69685082">
            <wp:extent cx="3912491" cy="3848977"/>
            <wp:effectExtent l="0" t="0" r="0" b="0"/>
            <wp:docPr id="24" name="Picture 2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screensho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7DDE3700" w14:textId="77777777" w:rsidR="008E5C8F" w:rsidRDefault="00D7320E" w:rsidP="009F00AE">
      <w:pPr>
        <w:pStyle w:val="Heading3"/>
        <w:numPr>
          <w:ilvl w:val="0"/>
          <w:numId w:val="26"/>
        </w:numPr>
      </w:pPr>
      <w:bookmarkStart w:id="42" w:name="_Toc65696066"/>
      <w:proofErr w:type="spellStart"/>
      <w:r>
        <w:t>Mobile</w:t>
      </w:r>
      <w:r w:rsidR="00D73C15">
        <w:t>Net</w:t>
      </w:r>
      <w:proofErr w:type="spellEnd"/>
      <w:r w:rsidR="008E5C8F">
        <w:t xml:space="preserve"> (Only dense layers trainable)</w:t>
      </w:r>
      <w:bookmarkEnd w:id="42"/>
    </w:p>
    <w:p w14:paraId="50F101CC" w14:textId="77777777" w:rsidR="008E5C8F" w:rsidRPr="00154BE6" w:rsidRDefault="008E5C8F" w:rsidP="008E5C8F">
      <w:r>
        <w:t>Only dense layers trainable,</w:t>
      </w:r>
      <w:r w:rsidRPr="00693161">
        <w:t xml:space="preserve"> </w:t>
      </w:r>
      <w:r>
        <w:t xml:space="preserve">rest layers with </w:t>
      </w:r>
      <w:proofErr w:type="spellStart"/>
      <w:r>
        <w:t>imagenet</w:t>
      </w:r>
      <w:proofErr w:type="spellEnd"/>
      <w:r>
        <w:t xml:space="preserve"> weights</w:t>
      </w:r>
    </w:p>
    <w:p w14:paraId="3B400DDF" w14:textId="48DEC042" w:rsidR="00715DC8" w:rsidRPr="00E276C6" w:rsidRDefault="00715DC8" w:rsidP="00CC176D">
      <w:pPr>
        <w:pStyle w:val="Heading3"/>
        <w:numPr>
          <w:ilvl w:val="0"/>
          <w:numId w:val="0"/>
        </w:numPr>
        <w:ind w:left="720" w:hanging="360"/>
      </w:pPr>
    </w:p>
    <w:p w14:paraId="4299A40E" w14:textId="4FD8DC68" w:rsidR="00D73C15" w:rsidRPr="00D73C15" w:rsidRDefault="007E7A87" w:rsidP="00D73C15">
      <w:r>
        <w:rPr>
          <w:noProof/>
        </w:rPr>
        <w:drawing>
          <wp:inline distT="0" distB="0" distL="0" distR="0" wp14:anchorId="4D8C661C" wp14:editId="7894221A">
            <wp:extent cx="5943600" cy="2748915"/>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59CC53C2" w14:textId="7A9CB5C2" w:rsidR="007E7A87" w:rsidRDefault="007E7A87" w:rsidP="00D73C15">
      <w:r>
        <w:rPr>
          <w:noProof/>
        </w:rPr>
        <w:lastRenderedPageBreak/>
        <w:drawing>
          <wp:inline distT="0" distB="0" distL="0" distR="0" wp14:anchorId="68F5C91D" wp14:editId="542EA3A6">
            <wp:extent cx="3912491" cy="3848977"/>
            <wp:effectExtent l="0" t="0" r="0"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4D2E71CF" w14:textId="77777777" w:rsidR="00CC176D" w:rsidRDefault="00BA7E23" w:rsidP="009F00AE">
      <w:pPr>
        <w:pStyle w:val="Heading3"/>
        <w:numPr>
          <w:ilvl w:val="0"/>
          <w:numId w:val="26"/>
        </w:numPr>
      </w:pPr>
      <w:bookmarkStart w:id="43" w:name="_Toc65696067"/>
      <w:r w:rsidRPr="00BA7E23">
        <w:t>MobileNet-2</w:t>
      </w:r>
      <w:r w:rsidR="00CC176D">
        <w:t xml:space="preserve"> (Only dense layers trainable)</w:t>
      </w:r>
      <w:bookmarkEnd w:id="43"/>
    </w:p>
    <w:p w14:paraId="09D0E333" w14:textId="77777777" w:rsidR="00CC176D" w:rsidRPr="00154BE6" w:rsidRDefault="00CC176D" w:rsidP="00CC176D">
      <w:r>
        <w:t>Only dense layers trainable,</w:t>
      </w:r>
      <w:r w:rsidRPr="00693161">
        <w:t xml:space="preserve"> </w:t>
      </w:r>
      <w:r>
        <w:t xml:space="preserve">rest layers with </w:t>
      </w:r>
      <w:proofErr w:type="spellStart"/>
      <w:r>
        <w:t>imagenet</w:t>
      </w:r>
      <w:proofErr w:type="spellEnd"/>
      <w:r>
        <w:t xml:space="preserve"> weights</w:t>
      </w:r>
    </w:p>
    <w:p w14:paraId="29878D92" w14:textId="77777777" w:rsidR="00684C14" w:rsidRDefault="00684C14" w:rsidP="00BA7E23">
      <w:pPr>
        <w:rPr>
          <w:noProof/>
        </w:rPr>
      </w:pPr>
    </w:p>
    <w:p w14:paraId="5B535F38" w14:textId="67E7251C" w:rsidR="00BA7E23" w:rsidRPr="00BA7E23" w:rsidRDefault="00684C14" w:rsidP="00BA7E23">
      <w:r>
        <w:rPr>
          <w:noProof/>
        </w:rPr>
        <w:drawing>
          <wp:inline distT="0" distB="0" distL="0" distR="0" wp14:anchorId="146B8DE8" wp14:editId="5A9A2E18">
            <wp:extent cx="5943600" cy="2748915"/>
            <wp:effectExtent l="0" t="0" r="0" b="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4388FB4" w14:textId="65AC6DAA" w:rsidR="00685E01" w:rsidRDefault="00685E01" w:rsidP="00BA7E23">
      <w:r>
        <w:rPr>
          <w:noProof/>
        </w:rPr>
        <w:lastRenderedPageBreak/>
        <w:drawing>
          <wp:inline distT="0" distB="0" distL="0" distR="0" wp14:anchorId="22F7F238" wp14:editId="15AD1F49">
            <wp:extent cx="3912491" cy="3848977"/>
            <wp:effectExtent l="0" t="0" r="0" b="0"/>
            <wp:docPr id="29" name="Picture 2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4DE42E1C" w14:textId="77777777" w:rsidR="00C071D4" w:rsidRDefault="00C071D4" w:rsidP="00BA7E23"/>
    <w:p w14:paraId="5D526C79" w14:textId="77777777" w:rsidR="00CC176D" w:rsidRDefault="00D917CD" w:rsidP="009F00AE">
      <w:pPr>
        <w:pStyle w:val="Heading3"/>
        <w:numPr>
          <w:ilvl w:val="0"/>
          <w:numId w:val="26"/>
        </w:numPr>
      </w:pPr>
      <w:bookmarkStart w:id="44" w:name="_Toc65696068"/>
      <w:r w:rsidRPr="000A7B9B">
        <w:t>MobileNet-3</w:t>
      </w:r>
      <w:r w:rsidR="00CC176D">
        <w:t xml:space="preserve"> (Only dense layers trainable)</w:t>
      </w:r>
      <w:bookmarkEnd w:id="44"/>
    </w:p>
    <w:p w14:paraId="3E18358C" w14:textId="77777777" w:rsidR="00CC176D" w:rsidRPr="00154BE6" w:rsidRDefault="00CC176D" w:rsidP="00CC176D">
      <w:r>
        <w:t>Only dense layers trainable,</w:t>
      </w:r>
      <w:r w:rsidRPr="00693161">
        <w:t xml:space="preserve"> </w:t>
      </w:r>
      <w:r>
        <w:t xml:space="preserve">rest layers with </w:t>
      </w:r>
      <w:proofErr w:type="spellStart"/>
      <w:r>
        <w:t>imagenet</w:t>
      </w:r>
      <w:proofErr w:type="spellEnd"/>
      <w:r>
        <w:t xml:space="preserve"> weights</w:t>
      </w:r>
    </w:p>
    <w:p w14:paraId="4304B6C9" w14:textId="77777777" w:rsidR="00DF38A4" w:rsidRDefault="00DF38A4" w:rsidP="000A7B9B">
      <w:pPr>
        <w:rPr>
          <w:noProof/>
        </w:rPr>
      </w:pPr>
    </w:p>
    <w:p w14:paraId="4B8217BE" w14:textId="472C6599" w:rsidR="000A7B9B" w:rsidRPr="000A7B9B" w:rsidRDefault="00DF38A4" w:rsidP="000A7B9B">
      <w:r>
        <w:rPr>
          <w:noProof/>
        </w:rPr>
        <w:lastRenderedPageBreak/>
        <w:drawing>
          <wp:inline distT="0" distB="0" distL="0" distR="0" wp14:anchorId="675F7E34" wp14:editId="1E0D08D8">
            <wp:extent cx="5943600" cy="2748915"/>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r>
        <w:rPr>
          <w:noProof/>
        </w:rPr>
        <w:drawing>
          <wp:inline distT="0" distB="0" distL="0" distR="0" wp14:anchorId="0D428670" wp14:editId="6D0964DF">
            <wp:extent cx="3912491" cy="3848977"/>
            <wp:effectExtent l="0" t="0" r="0" b="0"/>
            <wp:docPr id="32" name="Picture 3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 screensho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6A976291" w14:textId="77777777" w:rsidR="00C071D4" w:rsidRDefault="00C071D4" w:rsidP="000A7B9B"/>
    <w:p w14:paraId="016CE7C1" w14:textId="77777777" w:rsidR="00DF38A4" w:rsidRPr="000A7B9B" w:rsidRDefault="00DF38A4" w:rsidP="000A7B9B"/>
    <w:p w14:paraId="13175CE5" w14:textId="285C3859" w:rsidR="00F16BBC" w:rsidRPr="00052452" w:rsidRDefault="00F16BBC" w:rsidP="009F00AE">
      <w:pPr>
        <w:pStyle w:val="Heading3"/>
        <w:numPr>
          <w:ilvl w:val="0"/>
          <w:numId w:val="26"/>
        </w:numPr>
      </w:pPr>
      <w:bookmarkStart w:id="45" w:name="_Toc65696069"/>
      <w:r w:rsidRPr="003337B0">
        <w:t>Resnet101</w:t>
      </w:r>
      <w:r w:rsidR="00CF6D84">
        <w:t xml:space="preserve"> (</w:t>
      </w:r>
      <w:r w:rsidR="00167B86">
        <w:t xml:space="preserve">All </w:t>
      </w:r>
      <w:r w:rsidR="00CF6D84">
        <w:t>layers</w:t>
      </w:r>
      <w:r w:rsidR="00167B86">
        <w:t xml:space="preserve"> </w:t>
      </w:r>
      <w:r w:rsidR="00CF6D84">
        <w:t>trainable)</w:t>
      </w:r>
      <w:bookmarkEnd w:id="45"/>
    </w:p>
    <w:p w14:paraId="1C1385E1"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Train resnet101</w:t>
      </w:r>
    </w:p>
    <w:p w14:paraId="3403DCCF"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run a different model using the same dataset and data split</w:t>
      </w:r>
    </w:p>
    <w:p w14:paraId="133AC366"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.applications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as</w:t>
      </w:r>
      <w:r w:rsidRPr="0061111F">
        <w:rPr>
          <w:rFonts w:ascii="Consolas" w:eastAsia="Times New Roman" w:hAnsi="Consolas" w:cs="Courier New"/>
          <w:sz w:val="21"/>
          <w:szCs w:val="21"/>
        </w:rPr>
        <w:t xml:space="preserve"> applications</w:t>
      </w:r>
    </w:p>
    <w:p w14:paraId="5066DD7F"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keras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applications</w:t>
      </w:r>
    </w:p>
    <w:p w14:paraId="154C28E1"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lastRenderedPageBreak/>
        <w:t>from</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 xml:space="preserve">.applications.resnet50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ResNet50</w:t>
      </w:r>
    </w:p>
    <w:p w14:paraId="25C90E1D"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.applications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ResNet101</w:t>
      </w:r>
    </w:p>
    <w:p w14:paraId="2D2F483A"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from</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tensorflow.keras</w:t>
      </w:r>
      <w:proofErr w:type="gramEnd"/>
      <w:r w:rsidRPr="0061111F">
        <w:rPr>
          <w:rFonts w:ascii="Consolas" w:eastAsia="Times New Roman" w:hAnsi="Consolas" w:cs="Courier New"/>
          <w:sz w:val="21"/>
          <w:szCs w:val="21"/>
        </w:rPr>
        <w:t>.applications</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07B00"/>
          <w:sz w:val="21"/>
          <w:szCs w:val="21"/>
        </w:rPr>
        <w:t>import</w:t>
      </w:r>
      <w:r w:rsidRPr="0061111F">
        <w:rPr>
          <w:rFonts w:ascii="Consolas" w:eastAsia="Times New Roman" w:hAnsi="Consolas" w:cs="Courier New"/>
          <w:sz w:val="21"/>
          <w:szCs w:val="21"/>
        </w:rPr>
        <w:t xml:space="preserve"> VGG16</w:t>
      </w:r>
    </w:p>
    <w:p w14:paraId="09F29CCF"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3B766C78"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clf_model</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ResNet101(weights</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imagenet</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include_top</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3D7E7E"/>
          <w:sz w:val="21"/>
          <w:szCs w:val="21"/>
        </w:rPr>
        <w:t>False</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input_tensor</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Input(shape</w:t>
      </w:r>
      <w:proofErr w:type="gramStart"/>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w:t>
      </w:r>
      <w:proofErr w:type="gramEnd"/>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3</w:t>
      </w:r>
      <w:r w:rsidRPr="0061111F">
        <w:rPr>
          <w:rFonts w:ascii="Consolas" w:eastAsia="Times New Roman" w:hAnsi="Consolas" w:cs="Courier New"/>
          <w:sz w:val="21"/>
          <w:szCs w:val="21"/>
        </w:rPr>
        <w:t>)))</w:t>
      </w:r>
    </w:p>
    <w:p w14:paraId="492C0512"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xml:space="preserve"># </w:t>
      </w:r>
      <w:proofErr w:type="spellStart"/>
      <w:r w:rsidRPr="0061111F">
        <w:rPr>
          <w:rFonts w:ascii="Consolas" w:eastAsia="Times New Roman" w:hAnsi="Consolas" w:cs="Courier New"/>
          <w:i/>
          <w:iCs/>
          <w:sz w:val="21"/>
          <w:szCs w:val="21"/>
        </w:rPr>
        <w:t>clf_</w:t>
      </w:r>
      <w:proofErr w:type="gramStart"/>
      <w:r w:rsidRPr="0061111F">
        <w:rPr>
          <w:rFonts w:ascii="Consolas" w:eastAsia="Times New Roman" w:hAnsi="Consolas" w:cs="Courier New"/>
          <w:i/>
          <w:iCs/>
          <w:sz w:val="21"/>
          <w:szCs w:val="21"/>
        </w:rPr>
        <w:t>model.summary</w:t>
      </w:r>
      <w:proofErr w:type="spellEnd"/>
      <w:proofErr w:type="gramEnd"/>
      <w:r w:rsidRPr="0061111F">
        <w:rPr>
          <w:rFonts w:ascii="Consolas" w:eastAsia="Times New Roman" w:hAnsi="Consolas" w:cs="Courier New"/>
          <w:i/>
          <w:iCs/>
          <w:sz w:val="21"/>
          <w:szCs w:val="21"/>
        </w:rPr>
        <w:t>()</w:t>
      </w:r>
    </w:p>
    <w:p w14:paraId="38CB5656"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6BBBF010"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color w:val="007B00"/>
          <w:sz w:val="21"/>
          <w:szCs w:val="21"/>
        </w:rPr>
        <w:t>for</w:t>
      </w:r>
      <w:r w:rsidRPr="0061111F">
        <w:rPr>
          <w:rFonts w:ascii="Consolas" w:eastAsia="Times New Roman" w:hAnsi="Consolas" w:cs="Courier New"/>
          <w:sz w:val="21"/>
          <w:szCs w:val="21"/>
        </w:rPr>
        <w:t xml:space="preserve"> layer </w:t>
      </w:r>
      <w:r w:rsidRPr="0061111F">
        <w:rPr>
          <w:rFonts w:ascii="Consolas" w:eastAsia="Times New Roman" w:hAnsi="Consolas" w:cs="Courier New"/>
          <w:b/>
          <w:bCs/>
          <w:color w:val="AA22FF"/>
          <w:sz w:val="21"/>
          <w:szCs w:val="21"/>
        </w:rPr>
        <w:t>in</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clf_</w:t>
      </w:r>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layers</w:t>
      </w:r>
      <w:proofErr w:type="spellEnd"/>
      <w:proofErr w:type="gramEnd"/>
      <w:r w:rsidRPr="0061111F">
        <w:rPr>
          <w:rFonts w:ascii="Consolas" w:eastAsia="Times New Roman" w:hAnsi="Consolas" w:cs="Courier New"/>
          <w:sz w:val="21"/>
          <w:szCs w:val="21"/>
        </w:rPr>
        <w:t>:</w:t>
      </w:r>
    </w:p>
    <w:p w14:paraId="23F59950" w14:textId="6055013F"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r w:rsidR="00167B86">
        <w:rPr>
          <w:rFonts w:ascii="Consolas" w:eastAsia="Times New Roman" w:hAnsi="Consolas" w:cs="Courier New"/>
          <w:sz w:val="21"/>
          <w:szCs w:val="21"/>
          <w:highlight w:val="yellow"/>
        </w:rPr>
        <w:t xml:space="preserve">All </w:t>
      </w:r>
      <w:r w:rsidRPr="00DF6189">
        <w:rPr>
          <w:rFonts w:ascii="Consolas" w:eastAsia="Times New Roman" w:hAnsi="Consolas" w:cs="Courier New"/>
          <w:sz w:val="21"/>
          <w:szCs w:val="21"/>
          <w:highlight w:val="yellow"/>
        </w:rPr>
        <w:t>layers</w:t>
      </w:r>
      <w:r w:rsidR="00167B86">
        <w:rPr>
          <w:rFonts w:ascii="Consolas" w:eastAsia="Times New Roman" w:hAnsi="Consolas" w:cs="Courier New"/>
          <w:sz w:val="21"/>
          <w:szCs w:val="21"/>
          <w:highlight w:val="yellow"/>
        </w:rPr>
        <w:t xml:space="preserve"> </w:t>
      </w:r>
      <w:r w:rsidRPr="00DF6189">
        <w:rPr>
          <w:rFonts w:ascii="Consolas" w:eastAsia="Times New Roman" w:hAnsi="Consolas" w:cs="Courier New"/>
          <w:sz w:val="21"/>
          <w:szCs w:val="21"/>
          <w:highlight w:val="yellow"/>
        </w:rPr>
        <w:t>trainable</w:t>
      </w:r>
    </w:p>
    <w:p w14:paraId="20076383"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56815D13"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clf_</w:t>
      </w:r>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output</w:t>
      </w:r>
      <w:proofErr w:type="spellEnd"/>
      <w:proofErr w:type="gramEnd"/>
    </w:p>
    <w:p w14:paraId="3BDC7C7E"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AveragePooling2D(</w:t>
      </w:r>
      <w:proofErr w:type="spellStart"/>
      <w:r w:rsidRPr="0061111F">
        <w:rPr>
          <w:rFonts w:ascii="Consolas" w:eastAsia="Times New Roman" w:hAnsi="Consolas" w:cs="Courier New"/>
          <w:sz w:val="21"/>
          <w:szCs w:val="21"/>
        </w:rPr>
        <w:t>pool_size</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4</w:t>
      </w:r>
      <w:r w:rsidRPr="0061111F">
        <w:rPr>
          <w:rFonts w:ascii="Consolas" w:eastAsia="Times New Roman" w:hAnsi="Consolas" w:cs="Courier New"/>
          <w:sz w:val="21"/>
          <w:szCs w:val="21"/>
        </w:rPr>
        <w:t>,</w:t>
      </w:r>
      <w:r w:rsidRPr="0061111F">
        <w:rPr>
          <w:rFonts w:ascii="Consolas" w:eastAsia="Times New Roman" w:hAnsi="Consolas" w:cs="Courier New"/>
          <w:color w:val="666666"/>
          <w:sz w:val="21"/>
          <w:szCs w:val="21"/>
        </w:rPr>
        <w:t>4</w:t>
      </w:r>
      <w:proofErr w:type="gramStart"/>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head)</w:t>
      </w:r>
    </w:p>
    <w:p w14:paraId="14A0B868"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Flatten(name</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'Flatten</w:t>
      </w:r>
      <w:proofErr w:type="gramStart"/>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head)</w:t>
      </w:r>
    </w:p>
    <w:p w14:paraId="74CF1DF5"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Dense(</w:t>
      </w:r>
      <w:proofErr w:type="gramEnd"/>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 activation</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relu</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)(head)</w:t>
      </w:r>
    </w:p>
    <w:p w14:paraId="48BD3857"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Dropout(</w:t>
      </w:r>
      <w:proofErr w:type="gramEnd"/>
      <w:r w:rsidRPr="0061111F">
        <w:rPr>
          <w:rFonts w:ascii="Consolas" w:eastAsia="Times New Roman" w:hAnsi="Consolas" w:cs="Courier New"/>
          <w:color w:val="666666"/>
          <w:sz w:val="21"/>
          <w:szCs w:val="21"/>
        </w:rPr>
        <w:t>0.3</w:t>
      </w:r>
      <w:r w:rsidRPr="0061111F">
        <w:rPr>
          <w:rFonts w:ascii="Consolas" w:eastAsia="Times New Roman" w:hAnsi="Consolas" w:cs="Courier New"/>
          <w:sz w:val="21"/>
          <w:szCs w:val="21"/>
        </w:rPr>
        <w:t>)(head)</w:t>
      </w:r>
    </w:p>
    <w:p w14:paraId="1E2730A8"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Dense(</w:t>
      </w:r>
      <w:proofErr w:type="gramEnd"/>
      <w:r w:rsidRPr="0061111F">
        <w:rPr>
          <w:rFonts w:ascii="Consolas" w:eastAsia="Times New Roman" w:hAnsi="Consolas" w:cs="Courier New"/>
          <w:color w:val="666666"/>
          <w:sz w:val="21"/>
          <w:szCs w:val="21"/>
        </w:rPr>
        <w:t>256</w:t>
      </w:r>
      <w:r w:rsidRPr="0061111F">
        <w:rPr>
          <w:rFonts w:ascii="Consolas" w:eastAsia="Times New Roman" w:hAnsi="Consolas" w:cs="Courier New"/>
          <w:sz w:val="21"/>
          <w:szCs w:val="21"/>
        </w:rPr>
        <w:t>, activation</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relu</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)(head)</w:t>
      </w:r>
    </w:p>
    <w:p w14:paraId="608268B5"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Dropout(</w:t>
      </w:r>
      <w:proofErr w:type="gramEnd"/>
      <w:r w:rsidRPr="0061111F">
        <w:rPr>
          <w:rFonts w:ascii="Consolas" w:eastAsia="Times New Roman" w:hAnsi="Consolas" w:cs="Courier New"/>
          <w:color w:val="666666"/>
          <w:sz w:val="21"/>
          <w:szCs w:val="21"/>
        </w:rPr>
        <w:t>0.3</w:t>
      </w:r>
      <w:r w:rsidRPr="0061111F">
        <w:rPr>
          <w:rFonts w:ascii="Consolas" w:eastAsia="Times New Roman" w:hAnsi="Consolas" w:cs="Courier New"/>
          <w:sz w:val="21"/>
          <w:szCs w:val="21"/>
        </w:rPr>
        <w:t>)(head)</w:t>
      </w:r>
    </w:p>
    <w:p w14:paraId="05F7D321"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head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Dense(</w:t>
      </w:r>
      <w:proofErr w:type="gramEnd"/>
      <w:r w:rsidRPr="0061111F">
        <w:rPr>
          <w:rFonts w:ascii="Consolas" w:eastAsia="Times New Roman" w:hAnsi="Consolas" w:cs="Courier New"/>
          <w:color w:val="666666"/>
          <w:sz w:val="21"/>
          <w:szCs w:val="21"/>
        </w:rPr>
        <w:t>2</w:t>
      </w:r>
      <w:r w:rsidRPr="0061111F">
        <w:rPr>
          <w:rFonts w:ascii="Consolas" w:eastAsia="Times New Roman" w:hAnsi="Consolas" w:cs="Courier New"/>
          <w:sz w:val="21"/>
          <w:szCs w:val="21"/>
        </w:rPr>
        <w:t>, activation</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softmax</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)(head)</w:t>
      </w:r>
    </w:p>
    <w:p w14:paraId="0F6B57A2"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240D8FA3"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model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gramStart"/>
      <w:r w:rsidRPr="0061111F">
        <w:rPr>
          <w:rFonts w:ascii="Consolas" w:eastAsia="Times New Roman" w:hAnsi="Consolas" w:cs="Courier New"/>
          <w:sz w:val="21"/>
          <w:szCs w:val="21"/>
        </w:rPr>
        <w:t>Model(</w:t>
      </w:r>
      <w:proofErr w:type="spellStart"/>
      <w:proofErr w:type="gramEnd"/>
      <w:r w:rsidRPr="0061111F">
        <w:rPr>
          <w:rFonts w:ascii="Consolas" w:eastAsia="Times New Roman" w:hAnsi="Consolas" w:cs="Courier New"/>
          <w:sz w:val="21"/>
          <w:szCs w:val="21"/>
        </w:rPr>
        <w:t>clf_model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input</w:t>
      </w:r>
      <w:proofErr w:type="spellEnd"/>
      <w:r w:rsidRPr="0061111F">
        <w:rPr>
          <w:rFonts w:ascii="Consolas" w:eastAsia="Times New Roman" w:hAnsi="Consolas" w:cs="Courier New"/>
          <w:sz w:val="21"/>
          <w:szCs w:val="21"/>
        </w:rPr>
        <w:t>, head)</w:t>
      </w:r>
    </w:p>
    <w:p w14:paraId="374C1304"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compile</w:t>
      </w:r>
      <w:proofErr w:type="spellEnd"/>
      <w:proofErr w:type="gramEnd"/>
      <w:r w:rsidRPr="0061111F">
        <w:rPr>
          <w:rFonts w:ascii="Consolas" w:eastAsia="Times New Roman" w:hAnsi="Consolas" w:cs="Courier New"/>
          <w:sz w:val="21"/>
          <w:szCs w:val="21"/>
        </w:rPr>
        <w:t xml:space="preserve">(loss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categorical_crossentropy</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
    <w:p w14:paraId="7C826022"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optimizer</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adam</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
    <w:p w14:paraId="30AEF6D5"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metrics</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BA2121"/>
          <w:sz w:val="21"/>
          <w:szCs w:val="21"/>
        </w:rPr>
        <w:t>"accuracy"</w:t>
      </w:r>
      <w:r w:rsidRPr="0061111F">
        <w:rPr>
          <w:rFonts w:ascii="Consolas" w:eastAsia="Times New Roman" w:hAnsi="Consolas" w:cs="Courier New"/>
          <w:sz w:val="21"/>
          <w:szCs w:val="21"/>
        </w:rPr>
        <w:t>]</w:t>
      </w:r>
    </w:p>
    <w:p w14:paraId="4340143B"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0C5506E2"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i/>
          <w:iCs/>
          <w:sz w:val="21"/>
          <w:szCs w:val="21"/>
        </w:rPr>
        <w:t xml:space="preserve"># </w:t>
      </w:r>
      <w:proofErr w:type="spellStart"/>
      <w:proofErr w:type="gramStart"/>
      <w:r w:rsidRPr="0061111F">
        <w:rPr>
          <w:rFonts w:ascii="Consolas" w:eastAsia="Times New Roman" w:hAnsi="Consolas" w:cs="Courier New"/>
          <w:i/>
          <w:iCs/>
          <w:sz w:val="21"/>
          <w:szCs w:val="21"/>
        </w:rPr>
        <w:t>model.summary</w:t>
      </w:r>
      <w:proofErr w:type="spellEnd"/>
      <w:proofErr w:type="gramEnd"/>
      <w:r w:rsidRPr="0061111F">
        <w:rPr>
          <w:rFonts w:ascii="Consolas" w:eastAsia="Times New Roman" w:hAnsi="Consolas" w:cs="Courier New"/>
          <w:i/>
          <w:iCs/>
          <w:sz w:val="21"/>
          <w:szCs w:val="21"/>
        </w:rPr>
        <w:t>()</w:t>
      </w:r>
    </w:p>
    <w:p w14:paraId="34F5D1B6"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557B0324"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monitor</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val_loss</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 xml:space="preserve">, </w:t>
      </w:r>
    </w:p>
    <w:p w14:paraId="6B34559D"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mode</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'min'</w:t>
      </w:r>
      <w:r w:rsidRPr="0061111F">
        <w:rPr>
          <w:rFonts w:ascii="Consolas" w:eastAsia="Times New Roman" w:hAnsi="Consolas" w:cs="Courier New"/>
          <w:sz w:val="21"/>
          <w:szCs w:val="21"/>
        </w:rPr>
        <w:t xml:space="preserve">, </w:t>
      </w:r>
    </w:p>
    <w:p w14:paraId="51C56A8F"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verbose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w:t>
      </w:r>
      <w:r w:rsidRPr="0061111F">
        <w:rPr>
          <w:rFonts w:ascii="Consolas" w:eastAsia="Times New Roman" w:hAnsi="Consolas" w:cs="Courier New"/>
          <w:sz w:val="21"/>
          <w:szCs w:val="21"/>
        </w:rPr>
        <w:t xml:space="preserve">, </w:t>
      </w:r>
    </w:p>
    <w:p w14:paraId="1D95D9FA"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patience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15</w:t>
      </w:r>
    </w:p>
    <w:p w14:paraId="18D8001F"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318976DC"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checkpointer</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ModelCheckpoint</w:t>
      </w:r>
      <w:proofErr w:type="spellEnd"/>
      <w:r w:rsidRPr="0061111F">
        <w:rPr>
          <w:rFonts w:ascii="Consolas" w:eastAsia="Times New Roman" w:hAnsi="Consolas" w:cs="Courier New"/>
          <w:sz w:val="21"/>
          <w:szCs w:val="21"/>
        </w:rPr>
        <w:t>(</w:t>
      </w:r>
      <w:proofErr w:type="spellStart"/>
      <w:proofErr w:type="gramEnd"/>
      <w:r w:rsidRPr="0061111F">
        <w:rPr>
          <w:rFonts w:ascii="Consolas" w:eastAsia="Times New Roman" w:hAnsi="Consolas" w:cs="Courier New"/>
          <w:sz w:val="21"/>
          <w:szCs w:val="21"/>
        </w:rPr>
        <w:t>filepath</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BA2121"/>
          <w:sz w:val="21"/>
          <w:szCs w:val="21"/>
        </w:rPr>
        <w:t>"clf-resnet101-weights.hdf5"</w:t>
      </w:r>
      <w:r w:rsidRPr="0061111F">
        <w:rPr>
          <w:rFonts w:ascii="Consolas" w:eastAsia="Times New Roman" w:hAnsi="Consolas" w:cs="Courier New"/>
          <w:sz w:val="21"/>
          <w:szCs w:val="21"/>
        </w:rPr>
        <w:t xml:space="preserve">, </w:t>
      </w:r>
    </w:p>
    <w:p w14:paraId="01A1A859"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verbose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w:t>
      </w:r>
      <w:r w:rsidRPr="0061111F">
        <w:rPr>
          <w:rFonts w:ascii="Consolas" w:eastAsia="Times New Roman" w:hAnsi="Consolas" w:cs="Courier New"/>
          <w:sz w:val="21"/>
          <w:szCs w:val="21"/>
        </w:rPr>
        <w:t xml:space="preserve">, </w:t>
      </w:r>
    </w:p>
    <w:p w14:paraId="31C40A51"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save_best_only</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3D7E7E"/>
          <w:sz w:val="21"/>
          <w:szCs w:val="21"/>
        </w:rPr>
        <w:t>True</w:t>
      </w:r>
    </w:p>
    <w:p w14:paraId="48CC90CE"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6ADC09D6"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61111F">
        <w:rPr>
          <w:rFonts w:ascii="Consolas" w:eastAsia="Times New Roman" w:hAnsi="Consolas" w:cs="Courier New"/>
          <w:sz w:val="21"/>
          <w:szCs w:val="21"/>
        </w:rPr>
        <w:t>reduce_lr</w:t>
      </w:r>
      <w:proofErr w:type="spell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ReduceLROnPlateau</w:t>
      </w:r>
      <w:proofErr w:type="spellEnd"/>
      <w:r w:rsidRPr="0061111F">
        <w:rPr>
          <w:rFonts w:ascii="Consolas" w:eastAsia="Times New Roman" w:hAnsi="Consolas" w:cs="Courier New"/>
          <w:sz w:val="21"/>
          <w:szCs w:val="21"/>
        </w:rPr>
        <w:t>(</w:t>
      </w:r>
      <w:proofErr w:type="gramEnd"/>
      <w:r w:rsidRPr="0061111F">
        <w:rPr>
          <w:rFonts w:ascii="Consolas" w:eastAsia="Times New Roman" w:hAnsi="Consolas" w:cs="Courier New"/>
          <w:sz w:val="21"/>
          <w:szCs w:val="21"/>
        </w:rPr>
        <w:t>monitor</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w:t>
      </w:r>
      <w:proofErr w:type="spellStart"/>
      <w:r w:rsidRPr="0061111F">
        <w:rPr>
          <w:rFonts w:ascii="Consolas" w:eastAsia="Times New Roman" w:hAnsi="Consolas" w:cs="Courier New"/>
          <w:color w:val="BB2323"/>
          <w:sz w:val="21"/>
          <w:szCs w:val="21"/>
        </w:rPr>
        <w:t>val_loss</w:t>
      </w:r>
      <w:proofErr w:type="spellEnd"/>
      <w:r w:rsidRPr="0061111F">
        <w:rPr>
          <w:rFonts w:ascii="Consolas" w:eastAsia="Times New Roman" w:hAnsi="Consolas" w:cs="Courier New"/>
          <w:color w:val="BB2323"/>
          <w:sz w:val="21"/>
          <w:szCs w:val="21"/>
        </w:rPr>
        <w:t>'</w:t>
      </w:r>
      <w:r w:rsidRPr="0061111F">
        <w:rPr>
          <w:rFonts w:ascii="Consolas" w:eastAsia="Times New Roman" w:hAnsi="Consolas" w:cs="Courier New"/>
          <w:sz w:val="21"/>
          <w:szCs w:val="21"/>
        </w:rPr>
        <w:t>,</w:t>
      </w:r>
    </w:p>
    <w:p w14:paraId="1672348E"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mode</w:t>
      </w:r>
      <w:r w:rsidRPr="0061111F">
        <w:rPr>
          <w:rFonts w:ascii="Consolas" w:eastAsia="Times New Roman" w:hAnsi="Consolas" w:cs="Courier New"/>
          <w:color w:val="055BE0"/>
          <w:sz w:val="21"/>
          <w:szCs w:val="21"/>
        </w:rPr>
        <w:t>=</w:t>
      </w:r>
      <w:r w:rsidRPr="0061111F">
        <w:rPr>
          <w:rFonts w:ascii="Consolas" w:eastAsia="Times New Roman" w:hAnsi="Consolas" w:cs="Courier New"/>
          <w:color w:val="BB2323"/>
          <w:sz w:val="21"/>
          <w:szCs w:val="21"/>
        </w:rPr>
        <w:t>'min'</w:t>
      </w:r>
      <w:r w:rsidRPr="0061111F">
        <w:rPr>
          <w:rFonts w:ascii="Consolas" w:eastAsia="Times New Roman" w:hAnsi="Consolas" w:cs="Courier New"/>
          <w:sz w:val="21"/>
          <w:szCs w:val="21"/>
        </w:rPr>
        <w:t>,</w:t>
      </w:r>
    </w:p>
    <w:p w14:paraId="3656EEF3"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verbose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w:t>
      </w:r>
      <w:r w:rsidRPr="0061111F">
        <w:rPr>
          <w:rFonts w:ascii="Consolas" w:eastAsia="Times New Roman" w:hAnsi="Consolas" w:cs="Courier New"/>
          <w:sz w:val="21"/>
          <w:szCs w:val="21"/>
        </w:rPr>
        <w:t>,</w:t>
      </w:r>
    </w:p>
    <w:p w14:paraId="40199F11"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patience</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10</w:t>
      </w:r>
      <w:r w:rsidRPr="0061111F">
        <w:rPr>
          <w:rFonts w:ascii="Consolas" w:eastAsia="Times New Roman" w:hAnsi="Consolas" w:cs="Courier New"/>
          <w:sz w:val="21"/>
          <w:szCs w:val="21"/>
        </w:rPr>
        <w:t>,</w:t>
      </w:r>
    </w:p>
    <w:p w14:paraId="31F83142"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min_delta</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0.0001</w:t>
      </w:r>
      <w:r w:rsidRPr="0061111F">
        <w:rPr>
          <w:rFonts w:ascii="Consolas" w:eastAsia="Times New Roman" w:hAnsi="Consolas" w:cs="Courier New"/>
          <w:sz w:val="21"/>
          <w:szCs w:val="21"/>
        </w:rPr>
        <w:t>,</w:t>
      </w:r>
    </w:p>
    <w:p w14:paraId="198681E7"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factor</w:t>
      </w:r>
      <w:r w:rsidRPr="0061111F">
        <w:rPr>
          <w:rFonts w:ascii="Consolas" w:eastAsia="Times New Roman" w:hAnsi="Consolas" w:cs="Courier New"/>
          <w:color w:val="055BE0"/>
          <w:sz w:val="21"/>
          <w:szCs w:val="21"/>
        </w:rPr>
        <w:t>=</w:t>
      </w:r>
      <w:r w:rsidRPr="0061111F">
        <w:rPr>
          <w:rFonts w:ascii="Consolas" w:eastAsia="Times New Roman" w:hAnsi="Consolas" w:cs="Courier New"/>
          <w:color w:val="666666"/>
          <w:sz w:val="21"/>
          <w:szCs w:val="21"/>
        </w:rPr>
        <w:t>0.2</w:t>
      </w:r>
    </w:p>
    <w:p w14:paraId="583234FC"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
    <w:p w14:paraId="19279EFC"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callbacks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checkpointer</w:t>
      </w:r>
      <w:proofErr w:type="spellEnd"/>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reduce_lr</w:t>
      </w:r>
      <w:proofErr w:type="spellEnd"/>
      <w:r w:rsidRPr="0061111F">
        <w:rPr>
          <w:rFonts w:ascii="Consolas" w:eastAsia="Times New Roman" w:hAnsi="Consolas" w:cs="Courier New"/>
          <w:sz w:val="21"/>
          <w:szCs w:val="21"/>
        </w:rPr>
        <w:t>]</w:t>
      </w:r>
    </w:p>
    <w:p w14:paraId="200AF18E"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5EE19D6A"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h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proofErr w:type="gramStart"/>
      <w:r w:rsidRPr="0061111F">
        <w:rPr>
          <w:rFonts w:ascii="Consolas" w:eastAsia="Times New Roman" w:hAnsi="Consolas" w:cs="Courier New"/>
          <w:sz w:val="21"/>
          <w:szCs w:val="21"/>
        </w:rPr>
        <w:t>model</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fit</w:t>
      </w:r>
      <w:proofErr w:type="spellEnd"/>
      <w:r w:rsidRPr="0061111F">
        <w:rPr>
          <w:rFonts w:ascii="Consolas" w:eastAsia="Times New Roman" w:hAnsi="Consolas" w:cs="Courier New"/>
          <w:sz w:val="21"/>
          <w:szCs w:val="21"/>
        </w:rPr>
        <w:t>(</w:t>
      </w:r>
      <w:proofErr w:type="spellStart"/>
      <w:proofErr w:type="gramEnd"/>
      <w:r w:rsidRPr="0061111F">
        <w:rPr>
          <w:rFonts w:ascii="Consolas" w:eastAsia="Times New Roman" w:hAnsi="Consolas" w:cs="Courier New"/>
          <w:sz w:val="21"/>
          <w:szCs w:val="21"/>
        </w:rPr>
        <w:t>train_generator</w:t>
      </w:r>
      <w:proofErr w:type="spellEnd"/>
      <w:r w:rsidRPr="0061111F">
        <w:rPr>
          <w:rFonts w:ascii="Consolas" w:eastAsia="Times New Roman" w:hAnsi="Consolas" w:cs="Courier New"/>
          <w:sz w:val="21"/>
          <w:szCs w:val="21"/>
        </w:rPr>
        <w:t xml:space="preserve">, </w:t>
      </w:r>
    </w:p>
    <w:p w14:paraId="1060DAA1"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steps_per_epoch</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train_</w:t>
      </w:r>
      <w:proofErr w:type="gramStart"/>
      <w:r w:rsidRPr="0061111F">
        <w:rPr>
          <w:rFonts w:ascii="Consolas" w:eastAsia="Times New Roman" w:hAnsi="Consolas" w:cs="Courier New"/>
          <w:sz w:val="21"/>
          <w:szCs w:val="21"/>
        </w:rPr>
        <w:t>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n</w:t>
      </w:r>
      <w:proofErr w:type="spellEnd"/>
      <w:proofErr w:type="gram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train_generator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batch_size</w:t>
      </w:r>
      <w:proofErr w:type="spellEnd"/>
      <w:r w:rsidRPr="0061111F">
        <w:rPr>
          <w:rFonts w:ascii="Consolas" w:eastAsia="Times New Roman" w:hAnsi="Consolas" w:cs="Courier New"/>
          <w:sz w:val="21"/>
          <w:szCs w:val="21"/>
        </w:rPr>
        <w:t xml:space="preserve">, </w:t>
      </w:r>
    </w:p>
    <w:p w14:paraId="6EB01446"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epochs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r w:rsidRPr="0061111F">
        <w:rPr>
          <w:rFonts w:ascii="Consolas" w:eastAsia="Times New Roman" w:hAnsi="Consolas" w:cs="Courier New"/>
          <w:color w:val="666666"/>
          <w:sz w:val="21"/>
          <w:szCs w:val="21"/>
        </w:rPr>
        <w:t>50</w:t>
      </w:r>
      <w:r w:rsidRPr="0061111F">
        <w:rPr>
          <w:rFonts w:ascii="Consolas" w:eastAsia="Times New Roman" w:hAnsi="Consolas" w:cs="Courier New"/>
          <w:sz w:val="21"/>
          <w:szCs w:val="21"/>
        </w:rPr>
        <w:t xml:space="preserve">, </w:t>
      </w:r>
    </w:p>
    <w:p w14:paraId="7406ADB3"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validation_data</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valid_generator</w:t>
      </w:r>
      <w:proofErr w:type="spellEnd"/>
      <w:r w:rsidRPr="0061111F">
        <w:rPr>
          <w:rFonts w:ascii="Consolas" w:eastAsia="Times New Roman" w:hAnsi="Consolas" w:cs="Courier New"/>
          <w:sz w:val="21"/>
          <w:szCs w:val="21"/>
        </w:rPr>
        <w:t xml:space="preserve">, </w:t>
      </w:r>
    </w:p>
    <w:p w14:paraId="3F429800"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validation_steps</w:t>
      </w:r>
      <w:proofErr w:type="spellEnd"/>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valid_</w:t>
      </w:r>
      <w:proofErr w:type="gramStart"/>
      <w:r w:rsidRPr="0061111F">
        <w:rPr>
          <w:rFonts w:ascii="Consolas" w:eastAsia="Times New Roman" w:hAnsi="Consolas" w:cs="Courier New"/>
          <w:sz w:val="21"/>
          <w:szCs w:val="21"/>
        </w:rPr>
        <w:t>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n</w:t>
      </w:r>
      <w:proofErr w:type="spellEnd"/>
      <w:proofErr w:type="gramEnd"/>
      <w:r w:rsidRPr="0061111F">
        <w:rPr>
          <w:rFonts w:ascii="Consolas" w:eastAsia="Times New Roman" w:hAnsi="Consolas" w:cs="Courier New"/>
          <w:sz w:val="21"/>
          <w:szCs w:val="21"/>
        </w:rPr>
        <w:t xml:space="preserve"> </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valid_generator</w:t>
      </w:r>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batch_size</w:t>
      </w:r>
      <w:proofErr w:type="spellEnd"/>
      <w:r w:rsidRPr="0061111F">
        <w:rPr>
          <w:rFonts w:ascii="Consolas" w:eastAsia="Times New Roman" w:hAnsi="Consolas" w:cs="Courier New"/>
          <w:sz w:val="21"/>
          <w:szCs w:val="21"/>
        </w:rPr>
        <w:t xml:space="preserve">, </w:t>
      </w:r>
    </w:p>
    <w:p w14:paraId="78CE0818" w14:textId="77777777" w:rsidR="00F16BBC" w:rsidRPr="0061111F" w:rsidRDefault="00F16BBC" w:rsidP="00F16BB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1111F">
        <w:rPr>
          <w:rFonts w:ascii="Consolas" w:eastAsia="Times New Roman" w:hAnsi="Consolas" w:cs="Courier New"/>
          <w:sz w:val="21"/>
          <w:szCs w:val="21"/>
        </w:rPr>
        <w:t xml:space="preserve">              callbacks</w:t>
      </w:r>
      <w:proofErr w:type="gramStart"/>
      <w:r w:rsidRPr="0061111F">
        <w:rPr>
          <w:rFonts w:ascii="Consolas" w:eastAsia="Times New Roman" w:hAnsi="Consolas" w:cs="Courier New"/>
          <w:color w:val="055BE0"/>
          <w:sz w:val="21"/>
          <w:szCs w:val="21"/>
        </w:rPr>
        <w:t>=</w:t>
      </w:r>
      <w:r w:rsidRPr="0061111F">
        <w:rPr>
          <w:rFonts w:ascii="Consolas" w:eastAsia="Times New Roman" w:hAnsi="Consolas" w:cs="Courier New"/>
          <w:sz w:val="21"/>
          <w:szCs w:val="21"/>
        </w:rPr>
        <w:t>[</w:t>
      </w:r>
      <w:proofErr w:type="spellStart"/>
      <w:proofErr w:type="gramEnd"/>
      <w:r w:rsidRPr="0061111F">
        <w:rPr>
          <w:rFonts w:ascii="Consolas" w:eastAsia="Times New Roman" w:hAnsi="Consolas" w:cs="Courier New"/>
          <w:sz w:val="21"/>
          <w:szCs w:val="21"/>
        </w:rPr>
        <w:t>checkpointer</w:t>
      </w:r>
      <w:proofErr w:type="spellEnd"/>
      <w:r w:rsidRPr="0061111F">
        <w:rPr>
          <w:rFonts w:ascii="Consolas" w:eastAsia="Times New Roman" w:hAnsi="Consolas" w:cs="Courier New"/>
          <w:sz w:val="21"/>
          <w:szCs w:val="21"/>
        </w:rPr>
        <w:t xml:space="preserve">, </w:t>
      </w:r>
      <w:proofErr w:type="spellStart"/>
      <w:r w:rsidRPr="0061111F">
        <w:rPr>
          <w:rFonts w:ascii="Consolas" w:eastAsia="Times New Roman" w:hAnsi="Consolas" w:cs="Courier New"/>
          <w:sz w:val="21"/>
          <w:szCs w:val="21"/>
        </w:rPr>
        <w:t>earlystopping</w:t>
      </w:r>
      <w:proofErr w:type="spellEnd"/>
      <w:r w:rsidRPr="0061111F">
        <w:rPr>
          <w:rFonts w:ascii="Consolas" w:eastAsia="Times New Roman" w:hAnsi="Consolas" w:cs="Courier New"/>
          <w:sz w:val="21"/>
          <w:szCs w:val="21"/>
        </w:rPr>
        <w:t>])</w:t>
      </w:r>
    </w:p>
    <w:p w14:paraId="750CB383" w14:textId="77777777" w:rsidR="00250B8F" w:rsidRDefault="00250B8F" w:rsidP="00250B8F">
      <w:r>
        <w:rPr>
          <w:noProof/>
        </w:rPr>
        <w:lastRenderedPageBreak/>
        <w:drawing>
          <wp:inline distT="0" distB="0" distL="0" distR="0" wp14:anchorId="21928AED" wp14:editId="0DE873BB">
            <wp:extent cx="5943600" cy="271081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710815"/>
                    </a:xfrm>
                    <a:prstGeom prst="rect">
                      <a:avLst/>
                    </a:prstGeom>
                  </pic:spPr>
                </pic:pic>
              </a:graphicData>
            </a:graphic>
          </wp:inline>
        </w:drawing>
      </w:r>
    </w:p>
    <w:p w14:paraId="034FA5A6" w14:textId="77777777" w:rsidR="00250B8F" w:rsidRDefault="00250B8F" w:rsidP="00250B8F">
      <w:r>
        <w:rPr>
          <w:noProof/>
        </w:rPr>
        <w:drawing>
          <wp:inline distT="0" distB="0" distL="0" distR="0" wp14:anchorId="29AC77F2" wp14:editId="58823C6E">
            <wp:extent cx="3912491" cy="3848977"/>
            <wp:effectExtent l="0" t="0" r="0" b="0"/>
            <wp:docPr id="52" name="Picture 5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4ED150BD" w14:textId="0F0CFA46" w:rsidR="00F16BBC" w:rsidRDefault="00F16BBC" w:rsidP="00F16BBC"/>
    <w:p w14:paraId="4F133BE6" w14:textId="234AFE5D" w:rsidR="00F16BBC" w:rsidRDefault="00F16BBC" w:rsidP="00F16BBC"/>
    <w:p w14:paraId="2FEDCD35" w14:textId="67BAB995" w:rsidR="00F16BBC" w:rsidRDefault="00F16BBC" w:rsidP="009F00AE">
      <w:pPr>
        <w:pStyle w:val="Heading3"/>
        <w:numPr>
          <w:ilvl w:val="0"/>
          <w:numId w:val="26"/>
        </w:numPr>
      </w:pPr>
      <w:bookmarkStart w:id="46" w:name="_Toc65696070"/>
      <w:r>
        <w:lastRenderedPageBreak/>
        <w:t>Resnet50</w:t>
      </w:r>
      <w:r w:rsidR="00CF6D84">
        <w:t xml:space="preserve"> (</w:t>
      </w:r>
      <w:r w:rsidR="00167B86">
        <w:t xml:space="preserve">All </w:t>
      </w:r>
      <w:r w:rsidR="00CF6D84">
        <w:t>layers</w:t>
      </w:r>
      <w:r w:rsidR="00167B86">
        <w:t xml:space="preserve"> </w:t>
      </w:r>
      <w:r w:rsidR="00CF6D84">
        <w:t>trainable)</w:t>
      </w:r>
      <w:bookmarkEnd w:id="46"/>
    </w:p>
    <w:p w14:paraId="2BEEE87B" w14:textId="644BC8B5" w:rsidR="00F16BBC" w:rsidRDefault="00731B96" w:rsidP="00F16BBC">
      <w:r>
        <w:rPr>
          <w:noProof/>
        </w:rPr>
        <w:drawing>
          <wp:inline distT="0" distB="0" distL="0" distR="0" wp14:anchorId="4A5FAF61" wp14:editId="69604582">
            <wp:extent cx="5943600" cy="2748915"/>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0DEAA0BB" w14:textId="09282871" w:rsidR="00731B96" w:rsidRDefault="00731B96" w:rsidP="00F16BBC">
      <w:r>
        <w:rPr>
          <w:noProof/>
        </w:rPr>
        <w:drawing>
          <wp:inline distT="0" distB="0" distL="0" distR="0" wp14:anchorId="64A4311E" wp14:editId="5B216062">
            <wp:extent cx="3912491" cy="3848977"/>
            <wp:effectExtent l="0" t="0" r="0" b="0"/>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0F4EA841" w14:textId="03FCC894" w:rsidR="00CF6D84" w:rsidRDefault="00F16BBC" w:rsidP="009F00AE">
      <w:pPr>
        <w:pStyle w:val="Heading3"/>
        <w:numPr>
          <w:ilvl w:val="0"/>
          <w:numId w:val="26"/>
        </w:numPr>
      </w:pPr>
      <w:bookmarkStart w:id="47" w:name="_Toc65696071"/>
      <w:r w:rsidRPr="00EE1E71">
        <w:lastRenderedPageBreak/>
        <w:t>Resnet50</w:t>
      </w:r>
      <w:r>
        <w:t>_2</w:t>
      </w:r>
      <w:r w:rsidR="00CF6D84">
        <w:t xml:space="preserve"> (</w:t>
      </w:r>
      <w:r w:rsidR="00167B86">
        <w:t xml:space="preserve">All </w:t>
      </w:r>
      <w:r w:rsidR="00CF6D84">
        <w:t>layers</w:t>
      </w:r>
      <w:r w:rsidR="00167B86">
        <w:t xml:space="preserve"> </w:t>
      </w:r>
      <w:r w:rsidR="00CF6D84">
        <w:t>trainable)</w:t>
      </w:r>
      <w:bookmarkEnd w:id="47"/>
    </w:p>
    <w:p w14:paraId="0E66E042" w14:textId="3328599F" w:rsidR="00F16BBC" w:rsidRDefault="00086721" w:rsidP="00F16BBC">
      <w:r>
        <w:rPr>
          <w:noProof/>
        </w:rPr>
        <w:drawing>
          <wp:inline distT="0" distB="0" distL="0" distR="0" wp14:anchorId="2E02EBAD" wp14:editId="007E7C36">
            <wp:extent cx="5943600" cy="274891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FB253E2" w14:textId="510AB510" w:rsidR="00086721" w:rsidRDefault="00086721" w:rsidP="00F16BBC">
      <w:r>
        <w:rPr>
          <w:noProof/>
        </w:rPr>
        <w:drawing>
          <wp:inline distT="0" distB="0" distL="0" distR="0" wp14:anchorId="22D1193B" wp14:editId="2B48E818">
            <wp:extent cx="3912491" cy="3848977"/>
            <wp:effectExtent l="0" t="0" r="0" b="0"/>
            <wp:docPr id="59" name="Picture 5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electronics, screensho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2DB23C86" w14:textId="1D76EAA0" w:rsidR="00F16BBC" w:rsidRPr="00696DAA" w:rsidRDefault="00F16BBC" w:rsidP="009F00AE">
      <w:pPr>
        <w:pStyle w:val="Heading3"/>
        <w:numPr>
          <w:ilvl w:val="0"/>
          <w:numId w:val="26"/>
        </w:numPr>
      </w:pPr>
      <w:bookmarkStart w:id="48" w:name="_Toc65696072"/>
      <w:r w:rsidRPr="00696DAA">
        <w:lastRenderedPageBreak/>
        <w:t>Resnet50_</w:t>
      </w:r>
      <w:r>
        <w:t>3</w:t>
      </w:r>
      <w:r w:rsidR="00CF6D84">
        <w:t xml:space="preserve"> (</w:t>
      </w:r>
      <w:r w:rsidR="00167B86">
        <w:t xml:space="preserve">All </w:t>
      </w:r>
      <w:r w:rsidR="00CF6D84">
        <w:t>layers</w:t>
      </w:r>
      <w:r w:rsidR="00167B86">
        <w:t xml:space="preserve"> </w:t>
      </w:r>
      <w:r w:rsidR="00CF6D84">
        <w:t>trainable)</w:t>
      </w:r>
      <w:bookmarkEnd w:id="48"/>
    </w:p>
    <w:p w14:paraId="744A6A16" w14:textId="5258FAF3" w:rsidR="0045327C" w:rsidRPr="0045327C" w:rsidRDefault="00FE4679" w:rsidP="0045327C">
      <w:r>
        <w:rPr>
          <w:noProof/>
        </w:rPr>
        <w:drawing>
          <wp:inline distT="0" distB="0" distL="0" distR="0" wp14:anchorId="3AA025ED" wp14:editId="067B9C0A">
            <wp:extent cx="5943600" cy="278384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4AD3A683" w14:textId="24AAC9D7" w:rsidR="00FE4679" w:rsidRPr="0045327C" w:rsidRDefault="00FE4679" w:rsidP="0045327C">
      <w:r>
        <w:rPr>
          <w:noProof/>
        </w:rPr>
        <w:drawing>
          <wp:inline distT="0" distB="0" distL="0" distR="0" wp14:anchorId="470E0ACE" wp14:editId="238829FF">
            <wp:extent cx="3912491" cy="3848977"/>
            <wp:effectExtent l="0" t="0" r="0" b="0"/>
            <wp:docPr id="61" name="Picture 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510B8750" w14:textId="77777777" w:rsidR="00F16BBC" w:rsidRDefault="00F16BBC" w:rsidP="00F16BBC"/>
    <w:p w14:paraId="4252E234" w14:textId="6EDEA2A9" w:rsidR="00F16BBC" w:rsidRDefault="00F16BBC" w:rsidP="009F00AE">
      <w:pPr>
        <w:pStyle w:val="Heading3"/>
        <w:numPr>
          <w:ilvl w:val="0"/>
          <w:numId w:val="26"/>
        </w:numPr>
      </w:pPr>
      <w:bookmarkStart w:id="49" w:name="_Toc65696073"/>
      <w:r>
        <w:lastRenderedPageBreak/>
        <w:t>Resnet101_2</w:t>
      </w:r>
      <w:r w:rsidR="00CF6D84">
        <w:t xml:space="preserve"> (</w:t>
      </w:r>
      <w:r w:rsidR="00167B86">
        <w:t xml:space="preserve">All </w:t>
      </w:r>
      <w:r w:rsidR="00CF6D84">
        <w:t>layers</w:t>
      </w:r>
      <w:r w:rsidR="00167B86">
        <w:t xml:space="preserve"> </w:t>
      </w:r>
      <w:r w:rsidR="00CF6D84">
        <w:t>trainable)</w:t>
      </w:r>
      <w:bookmarkEnd w:id="49"/>
    </w:p>
    <w:p w14:paraId="0EAA3B03" w14:textId="77209979" w:rsidR="00FE4679" w:rsidRPr="00FE4679" w:rsidRDefault="00880A47" w:rsidP="00FE4679">
      <w:r>
        <w:rPr>
          <w:noProof/>
        </w:rPr>
        <w:drawing>
          <wp:inline distT="0" distB="0" distL="0" distR="0" wp14:anchorId="38ACC03A" wp14:editId="4AFA2183">
            <wp:extent cx="5943600" cy="2745105"/>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6FD5E6AA" w14:textId="0106C3F2" w:rsidR="00880A47" w:rsidRPr="00FE4679" w:rsidRDefault="00880A47" w:rsidP="00FE4679">
      <w:r>
        <w:rPr>
          <w:noProof/>
        </w:rPr>
        <w:drawing>
          <wp:inline distT="0" distB="0" distL="0" distR="0" wp14:anchorId="7B97DB46" wp14:editId="443A711E">
            <wp:extent cx="3912491" cy="3848977"/>
            <wp:effectExtent l="0" t="0" r="0" b="0"/>
            <wp:docPr id="63" name="Picture 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00BCAC14" w14:textId="49C08848" w:rsidR="00F16BBC" w:rsidRDefault="00F16BBC" w:rsidP="00F16BBC"/>
    <w:p w14:paraId="11C6163B" w14:textId="316F6162" w:rsidR="00F16BBC" w:rsidRDefault="00F16BBC" w:rsidP="009F00AE">
      <w:pPr>
        <w:pStyle w:val="Heading3"/>
        <w:numPr>
          <w:ilvl w:val="0"/>
          <w:numId w:val="26"/>
        </w:numPr>
      </w:pPr>
      <w:bookmarkStart w:id="50" w:name="_Toc65696074"/>
      <w:r>
        <w:lastRenderedPageBreak/>
        <w:t>Resnet152</w:t>
      </w:r>
      <w:r w:rsidR="00CF6D84">
        <w:t xml:space="preserve"> (</w:t>
      </w:r>
      <w:r w:rsidR="00E52710">
        <w:t>A</w:t>
      </w:r>
      <w:r w:rsidR="004A76D6">
        <w:t xml:space="preserve">ll </w:t>
      </w:r>
      <w:r w:rsidR="00CF6D84">
        <w:t>layers</w:t>
      </w:r>
      <w:r w:rsidR="004A76D6">
        <w:t xml:space="preserve"> </w:t>
      </w:r>
      <w:r w:rsidR="00CF6D84">
        <w:t>trainable)</w:t>
      </w:r>
      <w:bookmarkEnd w:id="50"/>
    </w:p>
    <w:p w14:paraId="05302607" w14:textId="61CDFEA0" w:rsidR="00CC176D" w:rsidRDefault="00CC176D" w:rsidP="00CC176D">
      <w:r>
        <w:rPr>
          <w:noProof/>
        </w:rPr>
        <w:drawing>
          <wp:inline distT="0" distB="0" distL="0" distR="0" wp14:anchorId="2A42341F" wp14:editId="1341E3D4">
            <wp:extent cx="5943600" cy="2733675"/>
            <wp:effectExtent l="0" t="0" r="0" b="9525"/>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6AE2C53" w14:textId="7E5B6ABF" w:rsidR="00CC176D" w:rsidRPr="00CC176D" w:rsidRDefault="00CC176D" w:rsidP="00CC176D">
      <w:r>
        <w:rPr>
          <w:noProof/>
        </w:rPr>
        <w:drawing>
          <wp:inline distT="0" distB="0" distL="0" distR="0" wp14:anchorId="141B2736" wp14:editId="131BF4E0">
            <wp:extent cx="3912491" cy="3848977"/>
            <wp:effectExtent l="0" t="0" r="0" b="0"/>
            <wp:docPr id="98" name="Picture 98"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electronics, screensho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774F93B2" w14:textId="77777777" w:rsidR="00F16BBC" w:rsidRDefault="00F16BBC" w:rsidP="00CC176D">
      <w:pPr>
        <w:pStyle w:val="Heading3"/>
        <w:numPr>
          <w:ilvl w:val="0"/>
          <w:numId w:val="0"/>
        </w:numPr>
        <w:ind w:left="720"/>
      </w:pPr>
    </w:p>
    <w:p w14:paraId="6CAECD17" w14:textId="4E7D16BC" w:rsidR="00F16BBC" w:rsidRDefault="00F16BBC" w:rsidP="009F00AE">
      <w:pPr>
        <w:pStyle w:val="Heading3"/>
        <w:numPr>
          <w:ilvl w:val="0"/>
          <w:numId w:val="26"/>
        </w:numPr>
      </w:pPr>
      <w:bookmarkStart w:id="51" w:name="_Toc65696075"/>
      <w:r>
        <w:t>Resnet152_2</w:t>
      </w:r>
      <w:r w:rsidR="00CF6D84">
        <w:t xml:space="preserve"> (</w:t>
      </w:r>
      <w:r w:rsidR="00167B86">
        <w:t xml:space="preserve">All </w:t>
      </w:r>
      <w:r w:rsidR="00CF6D84">
        <w:t>layers</w:t>
      </w:r>
      <w:r w:rsidR="00167B86">
        <w:t xml:space="preserve"> </w:t>
      </w:r>
      <w:r w:rsidR="00CF6D84">
        <w:t>trainable)</w:t>
      </w:r>
      <w:bookmarkEnd w:id="51"/>
    </w:p>
    <w:p w14:paraId="09F6DBB0" w14:textId="7F1E56D7" w:rsidR="00CC176D" w:rsidRPr="00CC176D" w:rsidRDefault="004F407D" w:rsidP="00CC176D">
      <w:r>
        <w:rPr>
          <w:noProof/>
        </w:rPr>
        <w:drawing>
          <wp:inline distT="0" distB="0" distL="0" distR="0" wp14:anchorId="4F999773" wp14:editId="61546E75">
            <wp:extent cx="5943600" cy="2733675"/>
            <wp:effectExtent l="0" t="0" r="0" b="9525"/>
            <wp:docPr id="99" name="Picture 9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49F67C3A" w14:textId="35613102" w:rsidR="004F407D" w:rsidRPr="00CC176D" w:rsidRDefault="004F407D" w:rsidP="00CC176D">
      <w:r>
        <w:rPr>
          <w:noProof/>
        </w:rPr>
        <w:drawing>
          <wp:inline distT="0" distB="0" distL="0" distR="0" wp14:anchorId="6CA1D6F1" wp14:editId="682A201E">
            <wp:extent cx="3912491" cy="3848977"/>
            <wp:effectExtent l="0" t="0" r="0" b="0"/>
            <wp:docPr id="100" name="Picture 100"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ell phone&#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320AD376" w14:textId="396E1876" w:rsidR="00F16BBC" w:rsidRDefault="00F16BBC" w:rsidP="00F16BBC">
      <w:pPr>
        <w:rPr>
          <w:noProof/>
        </w:rPr>
      </w:pPr>
    </w:p>
    <w:p w14:paraId="743141EE" w14:textId="624B2B76" w:rsidR="00F16BBC" w:rsidRDefault="00F16BBC" w:rsidP="009F00AE">
      <w:pPr>
        <w:pStyle w:val="Heading3"/>
        <w:numPr>
          <w:ilvl w:val="0"/>
          <w:numId w:val="26"/>
        </w:numPr>
      </w:pPr>
      <w:bookmarkStart w:id="52" w:name="_Toc65696076"/>
      <w:proofErr w:type="spellStart"/>
      <w:r>
        <w:lastRenderedPageBreak/>
        <w:t>MobileNet</w:t>
      </w:r>
      <w:proofErr w:type="spellEnd"/>
      <w:r w:rsidR="00CF6D84">
        <w:t xml:space="preserve"> (</w:t>
      </w:r>
      <w:r w:rsidR="00167B86">
        <w:t xml:space="preserve">All </w:t>
      </w:r>
      <w:r w:rsidR="00CF6D84">
        <w:t>layers</w:t>
      </w:r>
      <w:r w:rsidR="00167B86">
        <w:t xml:space="preserve"> </w:t>
      </w:r>
      <w:r w:rsidR="00CF6D84">
        <w:t>trainable)</w:t>
      </w:r>
      <w:bookmarkEnd w:id="52"/>
    </w:p>
    <w:p w14:paraId="5621088C" w14:textId="35459BDD" w:rsidR="00CF6D84" w:rsidRPr="00CF6D84" w:rsidRDefault="00CF6BBB" w:rsidP="00CF6D84">
      <w:r>
        <w:rPr>
          <w:noProof/>
        </w:rPr>
        <w:drawing>
          <wp:inline distT="0" distB="0" distL="0" distR="0" wp14:anchorId="024594FF" wp14:editId="714628C2">
            <wp:extent cx="5943600" cy="2748915"/>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A793B6F" w14:textId="56877E0E" w:rsidR="002B7938" w:rsidRPr="00CF6D84" w:rsidRDefault="002B7938" w:rsidP="00CF6D84">
      <w:r>
        <w:rPr>
          <w:noProof/>
        </w:rPr>
        <w:drawing>
          <wp:inline distT="0" distB="0" distL="0" distR="0" wp14:anchorId="26FBBF98" wp14:editId="55488307">
            <wp:extent cx="3912491" cy="3848977"/>
            <wp:effectExtent l="0" t="0" r="0" b="0"/>
            <wp:docPr id="102" name="Picture 10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electronics,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20BB3D1A" w14:textId="1DC905CF" w:rsidR="00F16BBC" w:rsidRDefault="00F16BBC" w:rsidP="009F00AE">
      <w:pPr>
        <w:pStyle w:val="Heading3"/>
        <w:numPr>
          <w:ilvl w:val="0"/>
          <w:numId w:val="26"/>
        </w:numPr>
      </w:pPr>
      <w:bookmarkStart w:id="53" w:name="_Toc65696077"/>
      <w:r w:rsidRPr="00BA7E23">
        <w:lastRenderedPageBreak/>
        <w:t>MobileNet-2</w:t>
      </w:r>
      <w:r w:rsidR="00CF6D84">
        <w:t xml:space="preserve"> (</w:t>
      </w:r>
      <w:r w:rsidR="00167B86">
        <w:t xml:space="preserve">All </w:t>
      </w:r>
      <w:r w:rsidR="00CF6D84">
        <w:t>layers</w:t>
      </w:r>
      <w:r w:rsidR="00167B86">
        <w:t xml:space="preserve"> </w:t>
      </w:r>
      <w:r w:rsidR="00CF6D84">
        <w:t>trainable)</w:t>
      </w:r>
      <w:bookmarkEnd w:id="53"/>
    </w:p>
    <w:p w14:paraId="4D5137DD" w14:textId="09C53486" w:rsidR="00F16BBC" w:rsidRDefault="002D22FC" w:rsidP="00F16BBC">
      <w:r>
        <w:rPr>
          <w:noProof/>
        </w:rPr>
        <w:drawing>
          <wp:inline distT="0" distB="0" distL="0" distR="0" wp14:anchorId="7A29F6E7" wp14:editId="66A4360F">
            <wp:extent cx="5943600" cy="2748915"/>
            <wp:effectExtent l="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BAE9131" w14:textId="23D7303B" w:rsidR="002D22FC" w:rsidRDefault="002D22FC" w:rsidP="00F16BBC">
      <w:r>
        <w:rPr>
          <w:noProof/>
        </w:rPr>
        <w:drawing>
          <wp:inline distT="0" distB="0" distL="0" distR="0" wp14:anchorId="11621CB5" wp14:editId="14415157">
            <wp:extent cx="3912491" cy="3848977"/>
            <wp:effectExtent l="0" t="0" r="0" b="0"/>
            <wp:docPr id="104" name="Picture 10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electronics, screensh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3FD8FA51" w14:textId="28DA3985" w:rsidR="00F16BBC" w:rsidRDefault="00F16BBC" w:rsidP="009F00AE">
      <w:pPr>
        <w:pStyle w:val="Heading3"/>
        <w:numPr>
          <w:ilvl w:val="0"/>
          <w:numId w:val="26"/>
        </w:numPr>
      </w:pPr>
      <w:bookmarkStart w:id="54" w:name="_Toc65696078"/>
      <w:r w:rsidRPr="000A7B9B">
        <w:lastRenderedPageBreak/>
        <w:t>MobileNet-3</w:t>
      </w:r>
      <w:r w:rsidR="00CF6D84">
        <w:t xml:space="preserve"> (</w:t>
      </w:r>
      <w:r w:rsidR="00167B86">
        <w:t xml:space="preserve">All </w:t>
      </w:r>
      <w:r w:rsidR="00CF6D84">
        <w:t>layers</w:t>
      </w:r>
      <w:r w:rsidR="00167B86">
        <w:t xml:space="preserve"> </w:t>
      </w:r>
      <w:r w:rsidR="00CF6D84">
        <w:t>trainable)</w:t>
      </w:r>
      <w:bookmarkEnd w:id="54"/>
    </w:p>
    <w:p w14:paraId="56DD5EA9" w14:textId="39192F17" w:rsidR="002D22FC" w:rsidRPr="002D22FC" w:rsidRDefault="00ED54EE" w:rsidP="002D22FC">
      <w:r>
        <w:rPr>
          <w:noProof/>
        </w:rPr>
        <w:drawing>
          <wp:inline distT="0" distB="0" distL="0" distR="0" wp14:anchorId="1026E2DE" wp14:editId="5213AA0E">
            <wp:extent cx="5943600" cy="2748915"/>
            <wp:effectExtent l="0" t="0" r="0" b="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7C01BD48" w14:textId="163055AE" w:rsidR="000A7B9B" w:rsidRDefault="00ED54EE" w:rsidP="00BA7E23">
      <w:r>
        <w:rPr>
          <w:noProof/>
        </w:rPr>
        <w:drawing>
          <wp:inline distT="0" distB="0" distL="0" distR="0" wp14:anchorId="05420031" wp14:editId="6C3E7A95">
            <wp:extent cx="3912491" cy="3848977"/>
            <wp:effectExtent l="0" t="0" r="0" b="0"/>
            <wp:docPr id="106" name="Picture 10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1CB9498E" w14:textId="2CF3F003" w:rsidR="001F5173" w:rsidRPr="003337B0" w:rsidRDefault="001F5173" w:rsidP="009F00AE">
      <w:pPr>
        <w:pStyle w:val="Heading3"/>
        <w:numPr>
          <w:ilvl w:val="0"/>
          <w:numId w:val="26"/>
        </w:numPr>
      </w:pPr>
      <w:bookmarkStart w:id="55" w:name="_Toc65696079"/>
      <w:r w:rsidRPr="003337B0">
        <w:t>Resnet101</w:t>
      </w:r>
      <w:r>
        <w:t xml:space="preserve"> (</w:t>
      </w:r>
      <w:r w:rsidR="00622871">
        <w:t xml:space="preserve">metrics: </w:t>
      </w:r>
      <w:proofErr w:type="spellStart"/>
      <w:r w:rsidR="00622871">
        <w:t>falsenegatives</w:t>
      </w:r>
      <w:proofErr w:type="spellEnd"/>
      <w:r>
        <w:t>)</w:t>
      </w:r>
      <w:bookmarkEnd w:id="55"/>
    </w:p>
    <w:p w14:paraId="717D1EB1" w14:textId="77777777" w:rsidR="001F5173" w:rsidRPr="00DF6189" w:rsidRDefault="0067354B"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7354B">
        <w:rPr>
          <w:rFonts w:ascii="Consolas" w:eastAsia="Times New Roman" w:hAnsi="Consolas" w:cs="Courier New"/>
          <w:i/>
          <w:iCs/>
          <w:sz w:val="21"/>
          <w:szCs w:val="21"/>
        </w:rPr>
        <w:t xml:space="preserve"># </w:t>
      </w:r>
      <w:r w:rsidR="001F5173" w:rsidRPr="00DF6189">
        <w:rPr>
          <w:rFonts w:ascii="Consolas" w:eastAsia="Times New Roman" w:hAnsi="Consolas" w:cs="Courier New"/>
          <w:i/>
          <w:iCs/>
          <w:sz w:val="21"/>
          <w:szCs w:val="21"/>
        </w:rPr>
        <w:t>Train resnet101</w:t>
      </w:r>
    </w:p>
    <w:p w14:paraId="680F5C77"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i/>
          <w:iCs/>
          <w:sz w:val="21"/>
          <w:szCs w:val="21"/>
        </w:rPr>
        <w:t># run a different model using the same dataset and data split</w:t>
      </w:r>
    </w:p>
    <w:p w14:paraId="305B3E49"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color w:val="007B00"/>
          <w:sz w:val="21"/>
          <w:szCs w:val="21"/>
        </w:rPr>
        <w:t>import</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tensorflow.keras</w:t>
      </w:r>
      <w:proofErr w:type="gramEnd"/>
      <w:r w:rsidRPr="00DF6189">
        <w:rPr>
          <w:rFonts w:ascii="Consolas" w:eastAsia="Times New Roman" w:hAnsi="Consolas" w:cs="Courier New"/>
          <w:sz w:val="21"/>
          <w:szCs w:val="21"/>
        </w:rPr>
        <w:t>.applications</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07B00"/>
          <w:sz w:val="21"/>
          <w:szCs w:val="21"/>
        </w:rPr>
        <w:t>as</w:t>
      </w:r>
      <w:r w:rsidRPr="00DF6189">
        <w:rPr>
          <w:rFonts w:ascii="Consolas" w:eastAsia="Times New Roman" w:hAnsi="Consolas" w:cs="Courier New"/>
          <w:sz w:val="21"/>
          <w:szCs w:val="21"/>
        </w:rPr>
        <w:t xml:space="preserve"> applications</w:t>
      </w:r>
    </w:p>
    <w:p w14:paraId="3771566E"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color w:val="007B00"/>
          <w:sz w:val="21"/>
          <w:szCs w:val="21"/>
        </w:rPr>
        <w:t>from</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keras</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07B00"/>
          <w:sz w:val="21"/>
          <w:szCs w:val="21"/>
        </w:rPr>
        <w:t>import</w:t>
      </w:r>
      <w:r w:rsidRPr="00DF6189">
        <w:rPr>
          <w:rFonts w:ascii="Consolas" w:eastAsia="Times New Roman" w:hAnsi="Consolas" w:cs="Courier New"/>
          <w:sz w:val="21"/>
          <w:szCs w:val="21"/>
        </w:rPr>
        <w:t xml:space="preserve"> applications</w:t>
      </w:r>
    </w:p>
    <w:p w14:paraId="120D809F"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color w:val="007B00"/>
          <w:sz w:val="21"/>
          <w:szCs w:val="21"/>
        </w:rPr>
        <w:t>from</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tensorflow.keras</w:t>
      </w:r>
      <w:proofErr w:type="gramEnd"/>
      <w:r w:rsidRPr="00DF6189">
        <w:rPr>
          <w:rFonts w:ascii="Consolas" w:eastAsia="Times New Roman" w:hAnsi="Consolas" w:cs="Courier New"/>
          <w:sz w:val="21"/>
          <w:szCs w:val="21"/>
        </w:rPr>
        <w:t xml:space="preserve">.applications.resnet50 </w:t>
      </w:r>
      <w:r w:rsidRPr="00DF6189">
        <w:rPr>
          <w:rFonts w:ascii="Consolas" w:eastAsia="Times New Roman" w:hAnsi="Consolas" w:cs="Courier New"/>
          <w:color w:val="007B00"/>
          <w:sz w:val="21"/>
          <w:szCs w:val="21"/>
        </w:rPr>
        <w:t>import</w:t>
      </w:r>
      <w:r w:rsidRPr="00DF6189">
        <w:rPr>
          <w:rFonts w:ascii="Consolas" w:eastAsia="Times New Roman" w:hAnsi="Consolas" w:cs="Courier New"/>
          <w:sz w:val="21"/>
          <w:szCs w:val="21"/>
        </w:rPr>
        <w:t xml:space="preserve"> ResNet50</w:t>
      </w:r>
    </w:p>
    <w:p w14:paraId="2B0C1241"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color w:val="007B00"/>
          <w:sz w:val="21"/>
          <w:szCs w:val="21"/>
        </w:rPr>
        <w:t>from</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tensorflow.keras</w:t>
      </w:r>
      <w:proofErr w:type="gramEnd"/>
      <w:r w:rsidRPr="00DF6189">
        <w:rPr>
          <w:rFonts w:ascii="Consolas" w:eastAsia="Times New Roman" w:hAnsi="Consolas" w:cs="Courier New"/>
          <w:sz w:val="21"/>
          <w:szCs w:val="21"/>
        </w:rPr>
        <w:t>.applications</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07B00"/>
          <w:sz w:val="21"/>
          <w:szCs w:val="21"/>
        </w:rPr>
        <w:t>import</w:t>
      </w:r>
      <w:r w:rsidRPr="00DF6189">
        <w:rPr>
          <w:rFonts w:ascii="Consolas" w:eastAsia="Times New Roman" w:hAnsi="Consolas" w:cs="Courier New"/>
          <w:sz w:val="21"/>
          <w:szCs w:val="21"/>
        </w:rPr>
        <w:t xml:space="preserve"> ResNet101</w:t>
      </w:r>
    </w:p>
    <w:p w14:paraId="09250DD3"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color w:val="007B00"/>
          <w:sz w:val="21"/>
          <w:szCs w:val="21"/>
        </w:rPr>
        <w:lastRenderedPageBreak/>
        <w:t>from</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tensorflow.keras</w:t>
      </w:r>
      <w:proofErr w:type="gramEnd"/>
      <w:r w:rsidRPr="00DF6189">
        <w:rPr>
          <w:rFonts w:ascii="Consolas" w:eastAsia="Times New Roman" w:hAnsi="Consolas" w:cs="Courier New"/>
          <w:sz w:val="21"/>
          <w:szCs w:val="21"/>
        </w:rPr>
        <w:t>.applications</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07B00"/>
          <w:sz w:val="21"/>
          <w:szCs w:val="21"/>
        </w:rPr>
        <w:t>import</w:t>
      </w:r>
      <w:r w:rsidRPr="00DF6189">
        <w:rPr>
          <w:rFonts w:ascii="Consolas" w:eastAsia="Times New Roman" w:hAnsi="Consolas" w:cs="Courier New"/>
          <w:sz w:val="21"/>
          <w:szCs w:val="21"/>
        </w:rPr>
        <w:t xml:space="preserve"> VGG16</w:t>
      </w:r>
    </w:p>
    <w:p w14:paraId="6D9012B2"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4B2A1599"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DF6189">
        <w:rPr>
          <w:rFonts w:ascii="Consolas" w:eastAsia="Times New Roman" w:hAnsi="Consolas" w:cs="Courier New"/>
          <w:sz w:val="21"/>
          <w:szCs w:val="21"/>
        </w:rPr>
        <w:t>clf_model</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ResNet101(weights</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imagenet</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include_top</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color w:val="3D7E7E"/>
          <w:sz w:val="21"/>
          <w:szCs w:val="21"/>
        </w:rPr>
        <w:t>False</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input_tensor</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Input(shape</w:t>
      </w:r>
      <w:proofErr w:type="gramStart"/>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w:t>
      </w:r>
      <w:proofErr w:type="gramEnd"/>
      <w:r w:rsidRPr="00DF6189">
        <w:rPr>
          <w:rFonts w:ascii="Consolas" w:eastAsia="Times New Roman" w:hAnsi="Consolas" w:cs="Courier New"/>
          <w:color w:val="666666"/>
          <w:sz w:val="21"/>
          <w:szCs w:val="21"/>
        </w:rPr>
        <w:t>256</w:t>
      </w:r>
      <w:r w:rsidRPr="00DF6189">
        <w:rPr>
          <w:rFonts w:ascii="Consolas" w:eastAsia="Times New Roman" w:hAnsi="Consolas" w:cs="Courier New"/>
          <w:sz w:val="21"/>
          <w:szCs w:val="21"/>
        </w:rPr>
        <w:t>,</w:t>
      </w:r>
      <w:r w:rsidRPr="00DF6189">
        <w:rPr>
          <w:rFonts w:ascii="Consolas" w:eastAsia="Times New Roman" w:hAnsi="Consolas" w:cs="Courier New"/>
          <w:color w:val="666666"/>
          <w:sz w:val="21"/>
          <w:szCs w:val="21"/>
        </w:rPr>
        <w:t>256</w:t>
      </w:r>
      <w:r w:rsidRPr="00DF6189">
        <w:rPr>
          <w:rFonts w:ascii="Consolas" w:eastAsia="Times New Roman" w:hAnsi="Consolas" w:cs="Courier New"/>
          <w:sz w:val="21"/>
          <w:szCs w:val="21"/>
        </w:rPr>
        <w:t>,</w:t>
      </w:r>
      <w:r w:rsidRPr="00DF6189">
        <w:rPr>
          <w:rFonts w:ascii="Consolas" w:eastAsia="Times New Roman" w:hAnsi="Consolas" w:cs="Courier New"/>
          <w:color w:val="666666"/>
          <w:sz w:val="21"/>
          <w:szCs w:val="21"/>
        </w:rPr>
        <w:t>3</w:t>
      </w:r>
      <w:r w:rsidRPr="00DF6189">
        <w:rPr>
          <w:rFonts w:ascii="Consolas" w:eastAsia="Times New Roman" w:hAnsi="Consolas" w:cs="Courier New"/>
          <w:sz w:val="21"/>
          <w:szCs w:val="21"/>
        </w:rPr>
        <w:t>)))</w:t>
      </w:r>
    </w:p>
    <w:p w14:paraId="288B6DD1"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i/>
          <w:iCs/>
          <w:sz w:val="21"/>
          <w:szCs w:val="21"/>
        </w:rPr>
        <w:t xml:space="preserve"># </w:t>
      </w:r>
      <w:proofErr w:type="spellStart"/>
      <w:r w:rsidRPr="00DF6189">
        <w:rPr>
          <w:rFonts w:ascii="Consolas" w:eastAsia="Times New Roman" w:hAnsi="Consolas" w:cs="Courier New"/>
          <w:i/>
          <w:iCs/>
          <w:sz w:val="21"/>
          <w:szCs w:val="21"/>
        </w:rPr>
        <w:t>clf_</w:t>
      </w:r>
      <w:proofErr w:type="gramStart"/>
      <w:r w:rsidRPr="00DF6189">
        <w:rPr>
          <w:rFonts w:ascii="Consolas" w:eastAsia="Times New Roman" w:hAnsi="Consolas" w:cs="Courier New"/>
          <w:i/>
          <w:iCs/>
          <w:sz w:val="21"/>
          <w:szCs w:val="21"/>
        </w:rPr>
        <w:t>model.summary</w:t>
      </w:r>
      <w:proofErr w:type="spellEnd"/>
      <w:proofErr w:type="gramEnd"/>
      <w:r w:rsidRPr="00DF6189">
        <w:rPr>
          <w:rFonts w:ascii="Consolas" w:eastAsia="Times New Roman" w:hAnsi="Consolas" w:cs="Courier New"/>
          <w:i/>
          <w:iCs/>
          <w:sz w:val="21"/>
          <w:szCs w:val="21"/>
        </w:rPr>
        <w:t>()</w:t>
      </w:r>
    </w:p>
    <w:p w14:paraId="0800BF99"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1FC30DCD"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color w:val="007B00"/>
          <w:sz w:val="21"/>
          <w:szCs w:val="21"/>
        </w:rPr>
        <w:t>for</w:t>
      </w:r>
      <w:r w:rsidRPr="00DF6189">
        <w:rPr>
          <w:rFonts w:ascii="Consolas" w:eastAsia="Times New Roman" w:hAnsi="Consolas" w:cs="Courier New"/>
          <w:sz w:val="21"/>
          <w:szCs w:val="21"/>
        </w:rPr>
        <w:t xml:space="preserve"> layer </w:t>
      </w:r>
      <w:r w:rsidRPr="00DF6189">
        <w:rPr>
          <w:rFonts w:ascii="Consolas" w:eastAsia="Times New Roman" w:hAnsi="Consolas" w:cs="Courier New"/>
          <w:b/>
          <w:bCs/>
          <w:color w:val="AA22FF"/>
          <w:sz w:val="21"/>
          <w:szCs w:val="21"/>
        </w:rPr>
        <w:t>in</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clf_</w:t>
      </w:r>
      <w:proofErr w:type="gramStart"/>
      <w:r w:rsidRPr="00DF6189">
        <w:rPr>
          <w:rFonts w:ascii="Consolas" w:eastAsia="Times New Roman" w:hAnsi="Consolas" w:cs="Courier New"/>
          <w:sz w:val="21"/>
          <w:szCs w:val="21"/>
        </w:rPr>
        <w:t>model</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layers</w:t>
      </w:r>
      <w:proofErr w:type="spellEnd"/>
      <w:proofErr w:type="gramEnd"/>
      <w:r w:rsidRPr="00DF6189">
        <w:rPr>
          <w:rFonts w:ascii="Consolas" w:eastAsia="Times New Roman" w:hAnsi="Consolas" w:cs="Courier New"/>
          <w:sz w:val="21"/>
          <w:szCs w:val="21"/>
        </w:rPr>
        <w:t>:</w:t>
      </w:r>
    </w:p>
    <w:p w14:paraId="18F53450"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roofErr w:type="spellStart"/>
      <w:proofErr w:type="gramStart"/>
      <w:r w:rsidRPr="0067354B">
        <w:rPr>
          <w:rFonts w:ascii="Consolas" w:eastAsia="Times New Roman" w:hAnsi="Consolas" w:cs="Courier New"/>
          <w:sz w:val="21"/>
          <w:szCs w:val="21"/>
        </w:rPr>
        <w:t>layers</w:t>
      </w:r>
      <w:r w:rsidRPr="0067354B">
        <w:rPr>
          <w:rFonts w:ascii="Consolas" w:eastAsia="Times New Roman" w:hAnsi="Consolas" w:cs="Courier New"/>
          <w:color w:val="055BE0"/>
          <w:sz w:val="21"/>
          <w:szCs w:val="21"/>
        </w:rPr>
        <w:t>.</w:t>
      </w:r>
      <w:r w:rsidRPr="0067354B">
        <w:rPr>
          <w:rFonts w:ascii="Consolas" w:eastAsia="Times New Roman" w:hAnsi="Consolas" w:cs="Courier New"/>
          <w:sz w:val="21"/>
          <w:szCs w:val="21"/>
        </w:rPr>
        <w:t>trainable</w:t>
      </w:r>
      <w:proofErr w:type="spellEnd"/>
      <w:proofErr w:type="gramEnd"/>
      <w:r w:rsidRPr="0067354B">
        <w:rPr>
          <w:rFonts w:ascii="Consolas" w:eastAsia="Times New Roman" w:hAnsi="Consolas" w:cs="Courier New"/>
          <w:sz w:val="21"/>
          <w:szCs w:val="21"/>
        </w:rPr>
        <w:t xml:space="preserve"> </w:t>
      </w:r>
      <w:r w:rsidRPr="0067354B">
        <w:rPr>
          <w:rFonts w:ascii="Consolas" w:eastAsia="Times New Roman" w:hAnsi="Consolas" w:cs="Courier New"/>
          <w:color w:val="055BE0"/>
          <w:sz w:val="21"/>
          <w:szCs w:val="21"/>
        </w:rPr>
        <w:t>=</w:t>
      </w:r>
      <w:r w:rsidRPr="0067354B">
        <w:rPr>
          <w:rFonts w:ascii="Consolas" w:eastAsia="Times New Roman" w:hAnsi="Consolas" w:cs="Courier New"/>
          <w:sz w:val="21"/>
          <w:szCs w:val="21"/>
        </w:rPr>
        <w:t xml:space="preserve"> </w:t>
      </w:r>
      <w:r w:rsidR="0067354B" w:rsidRPr="0067354B">
        <w:rPr>
          <w:rFonts w:ascii="Consolas" w:eastAsia="Times New Roman" w:hAnsi="Consolas" w:cs="Courier New"/>
          <w:color w:val="3D7E7E"/>
          <w:sz w:val="21"/>
          <w:szCs w:val="21"/>
        </w:rPr>
        <w:t>False</w:t>
      </w:r>
    </w:p>
    <w:p w14:paraId="11E49571"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0945C242"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clf_</w:t>
      </w:r>
      <w:proofErr w:type="gramStart"/>
      <w:r w:rsidRPr="00DF6189">
        <w:rPr>
          <w:rFonts w:ascii="Consolas" w:eastAsia="Times New Roman" w:hAnsi="Consolas" w:cs="Courier New"/>
          <w:sz w:val="21"/>
          <w:szCs w:val="21"/>
        </w:rPr>
        <w:t>model</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output</w:t>
      </w:r>
      <w:proofErr w:type="spellEnd"/>
      <w:proofErr w:type="gramEnd"/>
    </w:p>
    <w:p w14:paraId="543A05E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AveragePooling2D(</w:t>
      </w:r>
      <w:proofErr w:type="spellStart"/>
      <w:r w:rsidRPr="00DF6189">
        <w:rPr>
          <w:rFonts w:ascii="Consolas" w:eastAsia="Times New Roman" w:hAnsi="Consolas" w:cs="Courier New"/>
          <w:sz w:val="21"/>
          <w:szCs w:val="21"/>
        </w:rPr>
        <w:t>pool_size</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w:t>
      </w:r>
      <w:r w:rsidRPr="00DF6189">
        <w:rPr>
          <w:rFonts w:ascii="Consolas" w:eastAsia="Times New Roman" w:hAnsi="Consolas" w:cs="Courier New"/>
          <w:color w:val="666666"/>
          <w:sz w:val="21"/>
          <w:szCs w:val="21"/>
        </w:rPr>
        <w:t>4</w:t>
      </w:r>
      <w:r w:rsidRPr="00DF6189">
        <w:rPr>
          <w:rFonts w:ascii="Consolas" w:eastAsia="Times New Roman" w:hAnsi="Consolas" w:cs="Courier New"/>
          <w:sz w:val="21"/>
          <w:szCs w:val="21"/>
        </w:rPr>
        <w:t>,</w:t>
      </w:r>
      <w:r w:rsidRPr="00DF6189">
        <w:rPr>
          <w:rFonts w:ascii="Consolas" w:eastAsia="Times New Roman" w:hAnsi="Consolas" w:cs="Courier New"/>
          <w:color w:val="666666"/>
          <w:sz w:val="21"/>
          <w:szCs w:val="21"/>
        </w:rPr>
        <w:t>4</w:t>
      </w:r>
      <w:proofErr w:type="gramStart"/>
      <w:r w:rsidRPr="00DF6189">
        <w:rPr>
          <w:rFonts w:ascii="Consolas" w:eastAsia="Times New Roman" w:hAnsi="Consolas" w:cs="Courier New"/>
          <w:sz w:val="21"/>
          <w:szCs w:val="21"/>
        </w:rPr>
        <w:t>))(</w:t>
      </w:r>
      <w:proofErr w:type="gramEnd"/>
      <w:r w:rsidRPr="00DF6189">
        <w:rPr>
          <w:rFonts w:ascii="Consolas" w:eastAsia="Times New Roman" w:hAnsi="Consolas" w:cs="Courier New"/>
          <w:sz w:val="21"/>
          <w:szCs w:val="21"/>
        </w:rPr>
        <w:t>head)</w:t>
      </w:r>
    </w:p>
    <w:p w14:paraId="5101B4B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Flatten(name</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'Flatten</w:t>
      </w:r>
      <w:proofErr w:type="gramStart"/>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w:t>
      </w:r>
      <w:proofErr w:type="gramEnd"/>
      <w:r w:rsidRPr="00DF6189">
        <w:rPr>
          <w:rFonts w:ascii="Consolas" w:eastAsia="Times New Roman" w:hAnsi="Consolas" w:cs="Courier New"/>
          <w:sz w:val="21"/>
          <w:szCs w:val="21"/>
        </w:rPr>
        <w:t>head)</w:t>
      </w:r>
    </w:p>
    <w:p w14:paraId="497F31C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Dense(</w:t>
      </w:r>
      <w:proofErr w:type="gramEnd"/>
      <w:r w:rsidRPr="00DF6189">
        <w:rPr>
          <w:rFonts w:ascii="Consolas" w:eastAsia="Times New Roman" w:hAnsi="Consolas" w:cs="Courier New"/>
          <w:color w:val="666666"/>
          <w:sz w:val="21"/>
          <w:szCs w:val="21"/>
        </w:rPr>
        <w:t>256</w:t>
      </w:r>
      <w:r w:rsidRPr="00DF6189">
        <w:rPr>
          <w:rFonts w:ascii="Consolas" w:eastAsia="Times New Roman" w:hAnsi="Consolas" w:cs="Courier New"/>
          <w:sz w:val="21"/>
          <w:szCs w:val="21"/>
        </w:rPr>
        <w:t>, activation</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relu</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)(head)</w:t>
      </w:r>
    </w:p>
    <w:p w14:paraId="2FA5F3A4"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Dropout(</w:t>
      </w:r>
      <w:proofErr w:type="gramEnd"/>
      <w:r w:rsidRPr="00DF6189">
        <w:rPr>
          <w:rFonts w:ascii="Consolas" w:eastAsia="Times New Roman" w:hAnsi="Consolas" w:cs="Courier New"/>
          <w:color w:val="666666"/>
          <w:sz w:val="21"/>
          <w:szCs w:val="21"/>
        </w:rPr>
        <w:t>0.3</w:t>
      </w:r>
      <w:r w:rsidRPr="00DF6189">
        <w:rPr>
          <w:rFonts w:ascii="Consolas" w:eastAsia="Times New Roman" w:hAnsi="Consolas" w:cs="Courier New"/>
          <w:sz w:val="21"/>
          <w:szCs w:val="21"/>
        </w:rPr>
        <w:t>)(head)</w:t>
      </w:r>
    </w:p>
    <w:p w14:paraId="0C80AB94"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Dense(</w:t>
      </w:r>
      <w:proofErr w:type="gramEnd"/>
      <w:r w:rsidRPr="00DF6189">
        <w:rPr>
          <w:rFonts w:ascii="Consolas" w:eastAsia="Times New Roman" w:hAnsi="Consolas" w:cs="Courier New"/>
          <w:color w:val="666666"/>
          <w:sz w:val="21"/>
          <w:szCs w:val="21"/>
        </w:rPr>
        <w:t>256</w:t>
      </w:r>
      <w:r w:rsidRPr="00DF6189">
        <w:rPr>
          <w:rFonts w:ascii="Consolas" w:eastAsia="Times New Roman" w:hAnsi="Consolas" w:cs="Courier New"/>
          <w:sz w:val="21"/>
          <w:szCs w:val="21"/>
        </w:rPr>
        <w:t>, activation</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relu</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)(head)</w:t>
      </w:r>
    </w:p>
    <w:p w14:paraId="3F430DCE"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Dropout(</w:t>
      </w:r>
      <w:proofErr w:type="gramEnd"/>
      <w:r w:rsidRPr="00DF6189">
        <w:rPr>
          <w:rFonts w:ascii="Consolas" w:eastAsia="Times New Roman" w:hAnsi="Consolas" w:cs="Courier New"/>
          <w:color w:val="666666"/>
          <w:sz w:val="21"/>
          <w:szCs w:val="21"/>
        </w:rPr>
        <w:t>0.3</w:t>
      </w:r>
      <w:r w:rsidRPr="00DF6189">
        <w:rPr>
          <w:rFonts w:ascii="Consolas" w:eastAsia="Times New Roman" w:hAnsi="Consolas" w:cs="Courier New"/>
          <w:sz w:val="21"/>
          <w:szCs w:val="21"/>
        </w:rPr>
        <w:t>)(head)</w:t>
      </w:r>
    </w:p>
    <w:p w14:paraId="0A7564C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head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Dense(</w:t>
      </w:r>
      <w:proofErr w:type="gramEnd"/>
      <w:r w:rsidRPr="00DF6189">
        <w:rPr>
          <w:rFonts w:ascii="Consolas" w:eastAsia="Times New Roman" w:hAnsi="Consolas" w:cs="Courier New"/>
          <w:color w:val="666666"/>
          <w:sz w:val="21"/>
          <w:szCs w:val="21"/>
        </w:rPr>
        <w:t>2</w:t>
      </w:r>
      <w:r w:rsidRPr="00DF6189">
        <w:rPr>
          <w:rFonts w:ascii="Consolas" w:eastAsia="Times New Roman" w:hAnsi="Consolas" w:cs="Courier New"/>
          <w:sz w:val="21"/>
          <w:szCs w:val="21"/>
        </w:rPr>
        <w:t>, activation</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softmax</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)(head)</w:t>
      </w:r>
    </w:p>
    <w:p w14:paraId="54A861C3"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5ABB6183"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model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gramStart"/>
      <w:r w:rsidRPr="00DF6189">
        <w:rPr>
          <w:rFonts w:ascii="Consolas" w:eastAsia="Times New Roman" w:hAnsi="Consolas" w:cs="Courier New"/>
          <w:sz w:val="21"/>
          <w:szCs w:val="21"/>
        </w:rPr>
        <w:t>Model(</w:t>
      </w:r>
      <w:proofErr w:type="spellStart"/>
      <w:proofErr w:type="gramEnd"/>
      <w:r w:rsidRPr="00DF6189">
        <w:rPr>
          <w:rFonts w:ascii="Consolas" w:eastAsia="Times New Roman" w:hAnsi="Consolas" w:cs="Courier New"/>
          <w:sz w:val="21"/>
          <w:szCs w:val="21"/>
        </w:rPr>
        <w:t>clf_model</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input</w:t>
      </w:r>
      <w:proofErr w:type="spellEnd"/>
      <w:r w:rsidRPr="00DF6189">
        <w:rPr>
          <w:rFonts w:ascii="Consolas" w:eastAsia="Times New Roman" w:hAnsi="Consolas" w:cs="Courier New"/>
          <w:sz w:val="21"/>
          <w:szCs w:val="21"/>
        </w:rPr>
        <w:t>, head)</w:t>
      </w:r>
    </w:p>
    <w:p w14:paraId="6198B91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proofErr w:type="gramStart"/>
      <w:r w:rsidRPr="00DF6189">
        <w:rPr>
          <w:rFonts w:ascii="Consolas" w:eastAsia="Times New Roman" w:hAnsi="Consolas" w:cs="Courier New"/>
          <w:sz w:val="21"/>
          <w:szCs w:val="21"/>
        </w:rPr>
        <w:t>model</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compile</w:t>
      </w:r>
      <w:proofErr w:type="spellEnd"/>
      <w:proofErr w:type="gramEnd"/>
      <w:r w:rsidRPr="00DF6189">
        <w:rPr>
          <w:rFonts w:ascii="Consolas" w:eastAsia="Times New Roman" w:hAnsi="Consolas" w:cs="Courier New"/>
          <w:sz w:val="21"/>
          <w:szCs w:val="21"/>
        </w:rPr>
        <w:t xml:space="preserve">(loss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categorical_crossentropy</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 xml:space="preserve">, </w:t>
      </w:r>
    </w:p>
    <w:p w14:paraId="3B020478"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optimizer</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adam</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 xml:space="preserve">, </w:t>
      </w:r>
    </w:p>
    <w:p w14:paraId="57724A42" w14:textId="77777777" w:rsidR="0067354B" w:rsidRPr="0067354B" w:rsidRDefault="0067354B" w:rsidP="0067354B">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67354B">
        <w:rPr>
          <w:rFonts w:ascii="Consolas" w:eastAsia="Times New Roman" w:hAnsi="Consolas" w:cs="Courier New"/>
          <w:sz w:val="21"/>
          <w:szCs w:val="21"/>
        </w:rPr>
        <w:t xml:space="preserve">              </w:t>
      </w:r>
      <w:r w:rsidRPr="0067354B">
        <w:rPr>
          <w:rFonts w:ascii="Consolas" w:eastAsia="Times New Roman" w:hAnsi="Consolas" w:cs="Courier New"/>
          <w:sz w:val="21"/>
          <w:szCs w:val="21"/>
          <w:highlight w:val="yellow"/>
        </w:rPr>
        <w:t>metrics</w:t>
      </w:r>
      <w:r w:rsidRPr="0067354B">
        <w:rPr>
          <w:rFonts w:ascii="Consolas" w:eastAsia="Times New Roman" w:hAnsi="Consolas" w:cs="Courier New"/>
          <w:color w:val="055BE0"/>
          <w:sz w:val="21"/>
          <w:szCs w:val="21"/>
          <w:highlight w:val="yellow"/>
        </w:rPr>
        <w:t>=</w:t>
      </w:r>
      <w:r w:rsidRPr="0067354B">
        <w:rPr>
          <w:rFonts w:ascii="Consolas" w:eastAsia="Times New Roman" w:hAnsi="Consolas" w:cs="Courier New"/>
          <w:sz w:val="21"/>
          <w:szCs w:val="21"/>
          <w:highlight w:val="yellow"/>
        </w:rPr>
        <w:t>[</w:t>
      </w:r>
      <w:proofErr w:type="spellStart"/>
      <w:proofErr w:type="gramStart"/>
      <w:r w:rsidRPr="0067354B">
        <w:rPr>
          <w:rFonts w:ascii="Consolas" w:eastAsia="Times New Roman" w:hAnsi="Consolas" w:cs="Courier New"/>
          <w:sz w:val="21"/>
          <w:szCs w:val="21"/>
          <w:highlight w:val="yellow"/>
        </w:rPr>
        <w:t>tf</w:t>
      </w:r>
      <w:r w:rsidRPr="0067354B">
        <w:rPr>
          <w:rFonts w:ascii="Consolas" w:eastAsia="Times New Roman" w:hAnsi="Consolas" w:cs="Courier New"/>
          <w:color w:val="055BE0"/>
          <w:sz w:val="21"/>
          <w:szCs w:val="21"/>
          <w:highlight w:val="yellow"/>
        </w:rPr>
        <w:t>.</w:t>
      </w:r>
      <w:r w:rsidRPr="0067354B">
        <w:rPr>
          <w:rFonts w:ascii="Consolas" w:eastAsia="Times New Roman" w:hAnsi="Consolas" w:cs="Courier New"/>
          <w:sz w:val="21"/>
          <w:szCs w:val="21"/>
          <w:highlight w:val="yellow"/>
        </w:rPr>
        <w:t>keras</w:t>
      </w:r>
      <w:proofErr w:type="gramEnd"/>
      <w:r w:rsidRPr="0067354B">
        <w:rPr>
          <w:rFonts w:ascii="Consolas" w:eastAsia="Times New Roman" w:hAnsi="Consolas" w:cs="Courier New"/>
          <w:color w:val="055BE0"/>
          <w:sz w:val="21"/>
          <w:szCs w:val="21"/>
          <w:highlight w:val="yellow"/>
        </w:rPr>
        <w:t>.</w:t>
      </w:r>
      <w:r w:rsidRPr="0067354B">
        <w:rPr>
          <w:rFonts w:ascii="Consolas" w:eastAsia="Times New Roman" w:hAnsi="Consolas" w:cs="Courier New"/>
          <w:sz w:val="21"/>
          <w:szCs w:val="21"/>
          <w:highlight w:val="yellow"/>
        </w:rPr>
        <w:t>metrics</w:t>
      </w:r>
      <w:r w:rsidRPr="0067354B">
        <w:rPr>
          <w:rFonts w:ascii="Consolas" w:eastAsia="Times New Roman" w:hAnsi="Consolas" w:cs="Courier New"/>
          <w:color w:val="055BE0"/>
          <w:sz w:val="21"/>
          <w:szCs w:val="21"/>
          <w:highlight w:val="yellow"/>
        </w:rPr>
        <w:t>.</w:t>
      </w:r>
      <w:r w:rsidRPr="0067354B">
        <w:rPr>
          <w:rFonts w:ascii="Consolas" w:eastAsia="Times New Roman" w:hAnsi="Consolas" w:cs="Courier New"/>
          <w:sz w:val="21"/>
          <w:szCs w:val="21"/>
          <w:highlight w:val="yellow"/>
        </w:rPr>
        <w:t>FalseNegatives</w:t>
      </w:r>
      <w:proofErr w:type="spellEnd"/>
      <w:r w:rsidRPr="0067354B">
        <w:rPr>
          <w:rFonts w:ascii="Consolas" w:eastAsia="Times New Roman" w:hAnsi="Consolas" w:cs="Courier New"/>
          <w:sz w:val="21"/>
          <w:szCs w:val="21"/>
          <w:highlight w:val="yellow"/>
        </w:rPr>
        <w:t>()]</w:t>
      </w:r>
    </w:p>
    <w:p w14:paraId="56979793"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
    <w:p w14:paraId="109EB4D4"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i/>
          <w:iCs/>
          <w:sz w:val="21"/>
          <w:szCs w:val="21"/>
        </w:rPr>
        <w:t xml:space="preserve"># </w:t>
      </w:r>
      <w:proofErr w:type="spellStart"/>
      <w:proofErr w:type="gramStart"/>
      <w:r w:rsidRPr="00DF6189">
        <w:rPr>
          <w:rFonts w:ascii="Consolas" w:eastAsia="Times New Roman" w:hAnsi="Consolas" w:cs="Courier New"/>
          <w:i/>
          <w:iCs/>
          <w:sz w:val="21"/>
          <w:szCs w:val="21"/>
        </w:rPr>
        <w:t>model.summary</w:t>
      </w:r>
      <w:proofErr w:type="spellEnd"/>
      <w:proofErr w:type="gramEnd"/>
      <w:r w:rsidRPr="00DF6189">
        <w:rPr>
          <w:rFonts w:ascii="Consolas" w:eastAsia="Times New Roman" w:hAnsi="Consolas" w:cs="Courier New"/>
          <w:i/>
          <w:iCs/>
          <w:sz w:val="21"/>
          <w:szCs w:val="21"/>
        </w:rPr>
        <w:t>()</w:t>
      </w:r>
    </w:p>
    <w:p w14:paraId="338BD500"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
    <w:p w14:paraId="16772C61"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DF6189">
        <w:rPr>
          <w:rFonts w:ascii="Consolas" w:eastAsia="Times New Roman" w:hAnsi="Consolas" w:cs="Courier New"/>
          <w:sz w:val="21"/>
          <w:szCs w:val="21"/>
        </w:rPr>
        <w:t>earlystopping</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EarlyStopping</w:t>
      </w:r>
      <w:proofErr w:type="spellEnd"/>
      <w:r w:rsidRPr="00DF6189">
        <w:rPr>
          <w:rFonts w:ascii="Consolas" w:eastAsia="Times New Roman" w:hAnsi="Consolas" w:cs="Courier New"/>
          <w:sz w:val="21"/>
          <w:szCs w:val="21"/>
        </w:rPr>
        <w:t>(</w:t>
      </w:r>
      <w:proofErr w:type="gramEnd"/>
      <w:r w:rsidRPr="00DF6189">
        <w:rPr>
          <w:rFonts w:ascii="Consolas" w:eastAsia="Times New Roman" w:hAnsi="Consolas" w:cs="Courier New"/>
          <w:sz w:val="21"/>
          <w:szCs w:val="21"/>
        </w:rPr>
        <w:t>monitor</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val_loss</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 xml:space="preserve">, </w:t>
      </w:r>
    </w:p>
    <w:p w14:paraId="74EE54BC"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mode</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'min'</w:t>
      </w:r>
      <w:r w:rsidRPr="00DF6189">
        <w:rPr>
          <w:rFonts w:ascii="Consolas" w:eastAsia="Times New Roman" w:hAnsi="Consolas" w:cs="Courier New"/>
          <w:sz w:val="21"/>
          <w:szCs w:val="21"/>
        </w:rPr>
        <w:t xml:space="preserve">, </w:t>
      </w:r>
    </w:p>
    <w:p w14:paraId="7635A5C8"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verbose</w:t>
      </w:r>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1</w:t>
      </w:r>
      <w:r w:rsidRPr="00DF6189">
        <w:rPr>
          <w:rFonts w:ascii="Consolas" w:eastAsia="Times New Roman" w:hAnsi="Consolas" w:cs="Courier New"/>
          <w:sz w:val="21"/>
          <w:szCs w:val="21"/>
        </w:rPr>
        <w:t xml:space="preserve">, </w:t>
      </w:r>
    </w:p>
    <w:p w14:paraId="0325E2AB"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patience</w:t>
      </w:r>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15</w:t>
      </w:r>
    </w:p>
    <w:p w14:paraId="5F757B15"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
    <w:p w14:paraId="38FFC0F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DF6189">
        <w:rPr>
          <w:rFonts w:ascii="Consolas" w:eastAsia="Times New Roman" w:hAnsi="Consolas" w:cs="Courier New"/>
          <w:sz w:val="21"/>
          <w:szCs w:val="21"/>
        </w:rPr>
        <w:t>checkpointer</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ModelCheckpoint</w:t>
      </w:r>
      <w:proofErr w:type="spellEnd"/>
      <w:r w:rsidRPr="00DF6189">
        <w:rPr>
          <w:rFonts w:ascii="Consolas" w:eastAsia="Times New Roman" w:hAnsi="Consolas" w:cs="Courier New"/>
          <w:sz w:val="21"/>
          <w:szCs w:val="21"/>
        </w:rPr>
        <w:t>(</w:t>
      </w:r>
      <w:proofErr w:type="spellStart"/>
      <w:proofErr w:type="gramEnd"/>
      <w:r w:rsidRPr="00DF6189">
        <w:rPr>
          <w:rFonts w:ascii="Consolas" w:eastAsia="Times New Roman" w:hAnsi="Consolas" w:cs="Courier New"/>
          <w:sz w:val="21"/>
          <w:szCs w:val="21"/>
        </w:rPr>
        <w:t>filepath</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color w:val="BA2121"/>
          <w:sz w:val="21"/>
          <w:szCs w:val="21"/>
        </w:rPr>
        <w:t>"clf-resnet101-weights.hdf5"</w:t>
      </w:r>
      <w:r w:rsidRPr="00DF6189">
        <w:rPr>
          <w:rFonts w:ascii="Consolas" w:eastAsia="Times New Roman" w:hAnsi="Consolas" w:cs="Courier New"/>
          <w:sz w:val="21"/>
          <w:szCs w:val="21"/>
        </w:rPr>
        <w:t xml:space="preserve">, </w:t>
      </w:r>
    </w:p>
    <w:p w14:paraId="469B1A53"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verbose</w:t>
      </w:r>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1</w:t>
      </w:r>
      <w:r w:rsidRPr="00DF6189">
        <w:rPr>
          <w:rFonts w:ascii="Consolas" w:eastAsia="Times New Roman" w:hAnsi="Consolas" w:cs="Courier New"/>
          <w:sz w:val="21"/>
          <w:szCs w:val="21"/>
        </w:rPr>
        <w:t xml:space="preserve">, </w:t>
      </w:r>
    </w:p>
    <w:p w14:paraId="474DC462"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save_best_only</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color w:val="3D7E7E"/>
          <w:sz w:val="21"/>
          <w:szCs w:val="21"/>
        </w:rPr>
        <w:t>True</w:t>
      </w:r>
    </w:p>
    <w:p w14:paraId="0D73C277"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
    <w:p w14:paraId="2CF8010F"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DF6189">
        <w:rPr>
          <w:rFonts w:ascii="Consolas" w:eastAsia="Times New Roman" w:hAnsi="Consolas" w:cs="Courier New"/>
          <w:sz w:val="21"/>
          <w:szCs w:val="21"/>
        </w:rPr>
        <w:t>reduce_lr</w:t>
      </w:r>
      <w:proofErr w:type="spellEnd"/>
      <w:r w:rsidRPr="00DF6189">
        <w:rPr>
          <w:rFonts w:ascii="Consolas" w:eastAsia="Times New Roman" w:hAnsi="Consolas" w:cs="Courier New"/>
          <w:sz w:val="21"/>
          <w:szCs w:val="21"/>
        </w:rPr>
        <w:t xml:space="preserve">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ReduceLROnPlateau</w:t>
      </w:r>
      <w:proofErr w:type="spellEnd"/>
      <w:r w:rsidRPr="00DF6189">
        <w:rPr>
          <w:rFonts w:ascii="Consolas" w:eastAsia="Times New Roman" w:hAnsi="Consolas" w:cs="Courier New"/>
          <w:sz w:val="21"/>
          <w:szCs w:val="21"/>
        </w:rPr>
        <w:t>(</w:t>
      </w:r>
      <w:proofErr w:type="gramEnd"/>
      <w:r w:rsidRPr="00DF6189">
        <w:rPr>
          <w:rFonts w:ascii="Consolas" w:eastAsia="Times New Roman" w:hAnsi="Consolas" w:cs="Courier New"/>
          <w:sz w:val="21"/>
          <w:szCs w:val="21"/>
        </w:rPr>
        <w:t>monitor</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w:t>
      </w:r>
      <w:proofErr w:type="spellStart"/>
      <w:r w:rsidRPr="00DF6189">
        <w:rPr>
          <w:rFonts w:ascii="Consolas" w:eastAsia="Times New Roman" w:hAnsi="Consolas" w:cs="Courier New"/>
          <w:color w:val="BB2323"/>
          <w:sz w:val="21"/>
          <w:szCs w:val="21"/>
        </w:rPr>
        <w:t>val_loss</w:t>
      </w:r>
      <w:proofErr w:type="spellEnd"/>
      <w:r w:rsidRPr="00DF6189">
        <w:rPr>
          <w:rFonts w:ascii="Consolas" w:eastAsia="Times New Roman" w:hAnsi="Consolas" w:cs="Courier New"/>
          <w:color w:val="BB2323"/>
          <w:sz w:val="21"/>
          <w:szCs w:val="21"/>
        </w:rPr>
        <w:t>'</w:t>
      </w:r>
      <w:r w:rsidRPr="00DF6189">
        <w:rPr>
          <w:rFonts w:ascii="Consolas" w:eastAsia="Times New Roman" w:hAnsi="Consolas" w:cs="Courier New"/>
          <w:sz w:val="21"/>
          <w:szCs w:val="21"/>
        </w:rPr>
        <w:t>,</w:t>
      </w:r>
    </w:p>
    <w:p w14:paraId="414D6E45"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mode</w:t>
      </w:r>
      <w:r w:rsidRPr="00DF6189">
        <w:rPr>
          <w:rFonts w:ascii="Consolas" w:eastAsia="Times New Roman" w:hAnsi="Consolas" w:cs="Courier New"/>
          <w:color w:val="055BE0"/>
          <w:sz w:val="21"/>
          <w:szCs w:val="21"/>
        </w:rPr>
        <w:t>=</w:t>
      </w:r>
      <w:r w:rsidRPr="00DF6189">
        <w:rPr>
          <w:rFonts w:ascii="Consolas" w:eastAsia="Times New Roman" w:hAnsi="Consolas" w:cs="Courier New"/>
          <w:color w:val="BB2323"/>
          <w:sz w:val="21"/>
          <w:szCs w:val="21"/>
        </w:rPr>
        <w:t>'min'</w:t>
      </w:r>
      <w:r w:rsidRPr="00DF6189">
        <w:rPr>
          <w:rFonts w:ascii="Consolas" w:eastAsia="Times New Roman" w:hAnsi="Consolas" w:cs="Courier New"/>
          <w:sz w:val="21"/>
          <w:szCs w:val="21"/>
        </w:rPr>
        <w:t>,</w:t>
      </w:r>
    </w:p>
    <w:p w14:paraId="528C3464"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verbose</w:t>
      </w:r>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1</w:t>
      </w:r>
      <w:r w:rsidRPr="00DF6189">
        <w:rPr>
          <w:rFonts w:ascii="Consolas" w:eastAsia="Times New Roman" w:hAnsi="Consolas" w:cs="Courier New"/>
          <w:sz w:val="21"/>
          <w:szCs w:val="21"/>
        </w:rPr>
        <w:t>,</w:t>
      </w:r>
    </w:p>
    <w:p w14:paraId="67C2CCAC"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patience</w:t>
      </w:r>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10</w:t>
      </w:r>
      <w:r w:rsidRPr="00DF6189">
        <w:rPr>
          <w:rFonts w:ascii="Consolas" w:eastAsia="Times New Roman" w:hAnsi="Consolas" w:cs="Courier New"/>
          <w:sz w:val="21"/>
          <w:szCs w:val="21"/>
        </w:rPr>
        <w:t>,</w:t>
      </w:r>
    </w:p>
    <w:p w14:paraId="3732D55A"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min_delta</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0.0001</w:t>
      </w:r>
      <w:r w:rsidRPr="00DF6189">
        <w:rPr>
          <w:rFonts w:ascii="Consolas" w:eastAsia="Times New Roman" w:hAnsi="Consolas" w:cs="Courier New"/>
          <w:sz w:val="21"/>
          <w:szCs w:val="21"/>
        </w:rPr>
        <w:t>,</w:t>
      </w:r>
    </w:p>
    <w:p w14:paraId="342FA2A1"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factor</w:t>
      </w:r>
      <w:r w:rsidRPr="00DF6189">
        <w:rPr>
          <w:rFonts w:ascii="Consolas" w:eastAsia="Times New Roman" w:hAnsi="Consolas" w:cs="Courier New"/>
          <w:color w:val="055BE0"/>
          <w:sz w:val="21"/>
          <w:szCs w:val="21"/>
        </w:rPr>
        <w:t>=</w:t>
      </w:r>
      <w:r w:rsidRPr="00DF6189">
        <w:rPr>
          <w:rFonts w:ascii="Consolas" w:eastAsia="Times New Roman" w:hAnsi="Consolas" w:cs="Courier New"/>
          <w:color w:val="666666"/>
          <w:sz w:val="21"/>
          <w:szCs w:val="21"/>
        </w:rPr>
        <w:t>0.2</w:t>
      </w:r>
    </w:p>
    <w:p w14:paraId="227ED887"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
    <w:p w14:paraId="774564F1"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callbacks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checkpointer</w:t>
      </w:r>
      <w:proofErr w:type="spellEnd"/>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earlystopping</w:t>
      </w:r>
      <w:proofErr w:type="spellEnd"/>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reduce_lr</w:t>
      </w:r>
      <w:proofErr w:type="spellEnd"/>
      <w:r w:rsidRPr="00DF6189">
        <w:rPr>
          <w:rFonts w:ascii="Consolas" w:eastAsia="Times New Roman" w:hAnsi="Consolas" w:cs="Courier New"/>
          <w:sz w:val="21"/>
          <w:szCs w:val="21"/>
        </w:rPr>
        <w:t>]</w:t>
      </w:r>
    </w:p>
    <w:p w14:paraId="3C3E70B4"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42768CAC"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h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proofErr w:type="gramStart"/>
      <w:r w:rsidRPr="00DF6189">
        <w:rPr>
          <w:rFonts w:ascii="Consolas" w:eastAsia="Times New Roman" w:hAnsi="Consolas" w:cs="Courier New"/>
          <w:sz w:val="21"/>
          <w:szCs w:val="21"/>
        </w:rPr>
        <w:t>model</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fit</w:t>
      </w:r>
      <w:proofErr w:type="spellEnd"/>
      <w:r w:rsidRPr="00DF6189">
        <w:rPr>
          <w:rFonts w:ascii="Consolas" w:eastAsia="Times New Roman" w:hAnsi="Consolas" w:cs="Courier New"/>
          <w:sz w:val="21"/>
          <w:szCs w:val="21"/>
        </w:rPr>
        <w:t>(</w:t>
      </w:r>
      <w:proofErr w:type="spellStart"/>
      <w:proofErr w:type="gramEnd"/>
      <w:r w:rsidRPr="00DF6189">
        <w:rPr>
          <w:rFonts w:ascii="Consolas" w:eastAsia="Times New Roman" w:hAnsi="Consolas" w:cs="Courier New"/>
          <w:sz w:val="21"/>
          <w:szCs w:val="21"/>
        </w:rPr>
        <w:t>train_generator</w:t>
      </w:r>
      <w:proofErr w:type="spellEnd"/>
      <w:r w:rsidRPr="00DF6189">
        <w:rPr>
          <w:rFonts w:ascii="Consolas" w:eastAsia="Times New Roman" w:hAnsi="Consolas" w:cs="Courier New"/>
          <w:sz w:val="21"/>
          <w:szCs w:val="21"/>
        </w:rPr>
        <w:t xml:space="preserve">, </w:t>
      </w:r>
    </w:p>
    <w:p w14:paraId="58FF6FCF"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steps_per_epoch</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train_</w:t>
      </w:r>
      <w:proofErr w:type="gramStart"/>
      <w:r w:rsidRPr="00DF6189">
        <w:rPr>
          <w:rFonts w:ascii="Consolas" w:eastAsia="Times New Roman" w:hAnsi="Consolas" w:cs="Courier New"/>
          <w:sz w:val="21"/>
          <w:szCs w:val="21"/>
        </w:rPr>
        <w:t>generator</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n</w:t>
      </w:r>
      <w:proofErr w:type="spellEnd"/>
      <w:proofErr w:type="gramEnd"/>
      <w:r w:rsidRPr="00DF6189">
        <w:rPr>
          <w:rFonts w:ascii="Consolas" w:eastAsia="Times New Roman" w:hAnsi="Consolas" w:cs="Courier New"/>
          <w:sz w:val="21"/>
          <w:szCs w:val="21"/>
        </w:rPr>
        <w:t xml:space="preserve">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train_generator</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batch_size</w:t>
      </w:r>
      <w:proofErr w:type="spellEnd"/>
      <w:r w:rsidRPr="00DF6189">
        <w:rPr>
          <w:rFonts w:ascii="Consolas" w:eastAsia="Times New Roman" w:hAnsi="Consolas" w:cs="Courier New"/>
          <w:sz w:val="21"/>
          <w:szCs w:val="21"/>
        </w:rPr>
        <w:t xml:space="preserve">, </w:t>
      </w:r>
    </w:p>
    <w:p w14:paraId="5A71436C"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epochs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r w:rsidRPr="00DF6189">
        <w:rPr>
          <w:rFonts w:ascii="Consolas" w:eastAsia="Times New Roman" w:hAnsi="Consolas" w:cs="Courier New"/>
          <w:color w:val="666666"/>
          <w:sz w:val="21"/>
          <w:szCs w:val="21"/>
        </w:rPr>
        <w:t>50</w:t>
      </w:r>
      <w:r w:rsidRPr="00DF6189">
        <w:rPr>
          <w:rFonts w:ascii="Consolas" w:eastAsia="Times New Roman" w:hAnsi="Consolas" w:cs="Courier New"/>
          <w:sz w:val="21"/>
          <w:szCs w:val="21"/>
        </w:rPr>
        <w:t xml:space="preserve">, </w:t>
      </w:r>
    </w:p>
    <w:p w14:paraId="46345D4D"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validation_data</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valid_generator</w:t>
      </w:r>
      <w:proofErr w:type="spellEnd"/>
      <w:r w:rsidRPr="00DF6189">
        <w:rPr>
          <w:rFonts w:ascii="Consolas" w:eastAsia="Times New Roman" w:hAnsi="Consolas" w:cs="Courier New"/>
          <w:sz w:val="21"/>
          <w:szCs w:val="21"/>
        </w:rPr>
        <w:t xml:space="preserve">, </w:t>
      </w:r>
    </w:p>
    <w:p w14:paraId="61EC2F5C"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validation_steps</w:t>
      </w:r>
      <w:proofErr w:type="spellEnd"/>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valid_</w:t>
      </w:r>
      <w:proofErr w:type="gramStart"/>
      <w:r w:rsidRPr="00DF6189">
        <w:rPr>
          <w:rFonts w:ascii="Consolas" w:eastAsia="Times New Roman" w:hAnsi="Consolas" w:cs="Courier New"/>
          <w:sz w:val="21"/>
          <w:szCs w:val="21"/>
        </w:rPr>
        <w:t>generator</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n</w:t>
      </w:r>
      <w:proofErr w:type="spellEnd"/>
      <w:proofErr w:type="gramEnd"/>
      <w:r w:rsidRPr="00DF6189">
        <w:rPr>
          <w:rFonts w:ascii="Consolas" w:eastAsia="Times New Roman" w:hAnsi="Consolas" w:cs="Courier New"/>
          <w:sz w:val="21"/>
          <w:szCs w:val="21"/>
        </w:rPr>
        <w:t xml:space="preserve"> </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valid_generator</w:t>
      </w:r>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batch_size</w:t>
      </w:r>
      <w:proofErr w:type="spellEnd"/>
      <w:r w:rsidRPr="00DF6189">
        <w:rPr>
          <w:rFonts w:ascii="Consolas" w:eastAsia="Times New Roman" w:hAnsi="Consolas" w:cs="Courier New"/>
          <w:sz w:val="21"/>
          <w:szCs w:val="21"/>
        </w:rPr>
        <w:t xml:space="preserve">, </w:t>
      </w:r>
    </w:p>
    <w:p w14:paraId="3CE1B4D6" w14:textId="77777777" w:rsidR="001F5173" w:rsidRPr="00DF6189" w:rsidRDefault="001F5173" w:rsidP="001F517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DF6189">
        <w:rPr>
          <w:rFonts w:ascii="Consolas" w:eastAsia="Times New Roman" w:hAnsi="Consolas" w:cs="Courier New"/>
          <w:sz w:val="21"/>
          <w:szCs w:val="21"/>
        </w:rPr>
        <w:t xml:space="preserve">              callbacks</w:t>
      </w:r>
      <w:proofErr w:type="gramStart"/>
      <w:r w:rsidRPr="00DF6189">
        <w:rPr>
          <w:rFonts w:ascii="Consolas" w:eastAsia="Times New Roman" w:hAnsi="Consolas" w:cs="Courier New"/>
          <w:color w:val="055BE0"/>
          <w:sz w:val="21"/>
          <w:szCs w:val="21"/>
        </w:rPr>
        <w:t>=</w:t>
      </w:r>
      <w:r w:rsidRPr="00DF6189">
        <w:rPr>
          <w:rFonts w:ascii="Consolas" w:eastAsia="Times New Roman" w:hAnsi="Consolas" w:cs="Courier New"/>
          <w:sz w:val="21"/>
          <w:szCs w:val="21"/>
        </w:rPr>
        <w:t>[</w:t>
      </w:r>
      <w:proofErr w:type="spellStart"/>
      <w:proofErr w:type="gramEnd"/>
      <w:r w:rsidRPr="00DF6189">
        <w:rPr>
          <w:rFonts w:ascii="Consolas" w:eastAsia="Times New Roman" w:hAnsi="Consolas" w:cs="Courier New"/>
          <w:sz w:val="21"/>
          <w:szCs w:val="21"/>
        </w:rPr>
        <w:t>checkpointer</w:t>
      </w:r>
      <w:proofErr w:type="spellEnd"/>
      <w:r w:rsidRPr="00DF6189">
        <w:rPr>
          <w:rFonts w:ascii="Consolas" w:eastAsia="Times New Roman" w:hAnsi="Consolas" w:cs="Courier New"/>
          <w:sz w:val="21"/>
          <w:szCs w:val="21"/>
        </w:rPr>
        <w:t xml:space="preserve">, </w:t>
      </w:r>
      <w:proofErr w:type="spellStart"/>
      <w:r w:rsidRPr="00DF6189">
        <w:rPr>
          <w:rFonts w:ascii="Consolas" w:eastAsia="Times New Roman" w:hAnsi="Consolas" w:cs="Courier New"/>
          <w:sz w:val="21"/>
          <w:szCs w:val="21"/>
        </w:rPr>
        <w:t>earlystopping</w:t>
      </w:r>
      <w:proofErr w:type="spellEnd"/>
      <w:r w:rsidRPr="00DF6189">
        <w:rPr>
          <w:rFonts w:ascii="Consolas" w:eastAsia="Times New Roman" w:hAnsi="Consolas" w:cs="Courier New"/>
          <w:sz w:val="21"/>
          <w:szCs w:val="21"/>
        </w:rPr>
        <w:t>])</w:t>
      </w:r>
    </w:p>
    <w:p w14:paraId="61EAD2A0" w14:textId="3FAAE91D" w:rsidR="001F5173" w:rsidRDefault="008F6599" w:rsidP="001F5173">
      <w:r>
        <w:rPr>
          <w:noProof/>
        </w:rPr>
        <w:lastRenderedPageBreak/>
        <w:drawing>
          <wp:inline distT="0" distB="0" distL="0" distR="0" wp14:anchorId="3F3D675A" wp14:editId="5D6AEAA3">
            <wp:extent cx="5943600" cy="2783840"/>
            <wp:effectExtent l="0" t="0" r="0" b="0"/>
            <wp:docPr id="107" name="Picture 1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62AE5804" w14:textId="78691DF0" w:rsidR="008F6599" w:rsidRDefault="008F6599" w:rsidP="001F5173">
      <w:r>
        <w:rPr>
          <w:noProof/>
        </w:rPr>
        <w:drawing>
          <wp:inline distT="0" distB="0" distL="0" distR="0" wp14:anchorId="36B72D2A" wp14:editId="04D96919">
            <wp:extent cx="3912491" cy="3848977"/>
            <wp:effectExtent l="0" t="0" r="0" b="0"/>
            <wp:docPr id="108" name="Picture 10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treemap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5DD7012C" w14:textId="16D4C4B1" w:rsidR="001F5173" w:rsidRDefault="001F5173" w:rsidP="009F00AE">
      <w:pPr>
        <w:pStyle w:val="Heading3"/>
        <w:numPr>
          <w:ilvl w:val="0"/>
          <w:numId w:val="26"/>
        </w:numPr>
      </w:pPr>
      <w:bookmarkStart w:id="56" w:name="_Toc65696080"/>
      <w:r>
        <w:t>Resnet50 (</w:t>
      </w:r>
      <w:r w:rsidR="008D75BB">
        <w:t xml:space="preserve">metrics: </w:t>
      </w:r>
      <w:proofErr w:type="spellStart"/>
      <w:r w:rsidR="008D75BB">
        <w:t>falsenegatives</w:t>
      </w:r>
      <w:proofErr w:type="spellEnd"/>
      <w:r>
        <w:t>)</w:t>
      </w:r>
      <w:bookmarkEnd w:id="56"/>
    </w:p>
    <w:p w14:paraId="2BE28511" w14:textId="765369E5" w:rsidR="00853033" w:rsidRPr="00853033" w:rsidRDefault="00853033" w:rsidP="00853033"/>
    <w:p w14:paraId="41C577FE" w14:textId="4FC8A122" w:rsidR="003D6C39" w:rsidRPr="00853033" w:rsidRDefault="00644770" w:rsidP="00853033">
      <w:r>
        <w:rPr>
          <w:noProof/>
        </w:rPr>
        <w:lastRenderedPageBreak/>
        <w:drawing>
          <wp:inline distT="0" distB="0" distL="0" distR="0" wp14:anchorId="11E40BEA" wp14:editId="2BDC14B6">
            <wp:extent cx="5943600" cy="2748915"/>
            <wp:effectExtent l="0" t="0" r="0" b="0"/>
            <wp:docPr id="109" name="Picture 10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1C97861" w14:textId="5EF17FB0" w:rsidR="00644770" w:rsidRPr="00853033" w:rsidRDefault="00644770" w:rsidP="00853033">
      <w:r>
        <w:rPr>
          <w:noProof/>
        </w:rPr>
        <w:drawing>
          <wp:inline distT="0" distB="0" distL="0" distR="0" wp14:anchorId="71BC7DAB" wp14:editId="34E7DB0B">
            <wp:extent cx="3912491" cy="3848977"/>
            <wp:effectExtent l="0" t="0" r="0" b="0"/>
            <wp:docPr id="110" name="Picture 11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electronics, screensho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1C54EA1A" w14:textId="77777777" w:rsidR="001F5173" w:rsidRDefault="001F5173" w:rsidP="001F5173"/>
    <w:p w14:paraId="00A59741" w14:textId="0829703A" w:rsidR="001F5173" w:rsidRDefault="001F5173" w:rsidP="009F00AE">
      <w:pPr>
        <w:pStyle w:val="Heading3"/>
        <w:numPr>
          <w:ilvl w:val="0"/>
          <w:numId w:val="26"/>
        </w:numPr>
      </w:pPr>
      <w:bookmarkStart w:id="57" w:name="_Toc65696081"/>
      <w:r w:rsidRPr="00EE1E71">
        <w:lastRenderedPageBreak/>
        <w:t>Resnet50</w:t>
      </w:r>
      <w:r>
        <w:t>_2 (</w:t>
      </w:r>
      <w:r w:rsidR="008D75BB">
        <w:t xml:space="preserve">metrics: </w:t>
      </w:r>
      <w:proofErr w:type="spellStart"/>
      <w:r w:rsidR="008D75BB">
        <w:t>falsenegatives</w:t>
      </w:r>
      <w:proofErr w:type="spellEnd"/>
      <w:r>
        <w:t>)</w:t>
      </w:r>
      <w:bookmarkEnd w:id="57"/>
    </w:p>
    <w:p w14:paraId="3F32BBB3" w14:textId="6DA81300" w:rsidR="003D6C39" w:rsidRPr="003D6C39" w:rsidRDefault="00F57787" w:rsidP="003D6C39">
      <w:r>
        <w:rPr>
          <w:noProof/>
        </w:rPr>
        <w:drawing>
          <wp:inline distT="0" distB="0" distL="0" distR="0" wp14:anchorId="60DC06BE" wp14:editId="4FCD9BAF">
            <wp:extent cx="5943600" cy="2748915"/>
            <wp:effectExtent l="0" t="0" r="0" b="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3EDD1C5" w14:textId="40750BD8" w:rsidR="00791CFF" w:rsidRPr="003D6C39" w:rsidRDefault="00791CFF" w:rsidP="003D6C39">
      <w:r>
        <w:rPr>
          <w:noProof/>
        </w:rPr>
        <w:drawing>
          <wp:inline distT="0" distB="0" distL="0" distR="0" wp14:anchorId="65542F83" wp14:editId="045EC0D3">
            <wp:extent cx="3912491" cy="3848977"/>
            <wp:effectExtent l="0" t="0" r="0" b="0"/>
            <wp:docPr id="112" name="Picture 11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electronics, screensho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6BA847BE" w14:textId="77777777" w:rsidR="001F5173" w:rsidRDefault="001F5173" w:rsidP="001F5173"/>
    <w:p w14:paraId="31D52788" w14:textId="4217FEDF" w:rsidR="001F5173" w:rsidRPr="00696DAA" w:rsidRDefault="001F5173" w:rsidP="009F00AE">
      <w:pPr>
        <w:pStyle w:val="Heading3"/>
        <w:numPr>
          <w:ilvl w:val="0"/>
          <w:numId w:val="26"/>
        </w:numPr>
      </w:pPr>
      <w:bookmarkStart w:id="58" w:name="_Toc65696082"/>
      <w:r w:rsidRPr="00696DAA">
        <w:lastRenderedPageBreak/>
        <w:t>Resnet50_</w:t>
      </w:r>
      <w:r>
        <w:t xml:space="preserve">3 </w:t>
      </w:r>
      <w:r w:rsidR="008D75BB">
        <w:t xml:space="preserve">(metrics: </w:t>
      </w:r>
      <w:proofErr w:type="spellStart"/>
      <w:r w:rsidR="008D75BB">
        <w:t>falsenegatives</w:t>
      </w:r>
      <w:proofErr w:type="spellEnd"/>
      <w:r>
        <w:t>)</w:t>
      </w:r>
      <w:bookmarkEnd w:id="58"/>
    </w:p>
    <w:p w14:paraId="2D998EE6" w14:textId="70CD0BF3" w:rsidR="00791CFF" w:rsidRDefault="007D3591" w:rsidP="00791CFF">
      <w:r>
        <w:rPr>
          <w:noProof/>
        </w:rPr>
        <w:drawing>
          <wp:inline distT="0" distB="0" distL="0" distR="0" wp14:anchorId="408BC384" wp14:editId="105039FB">
            <wp:extent cx="5943600" cy="2760345"/>
            <wp:effectExtent l="0" t="0" r="0" b="1905"/>
            <wp:docPr id="113" name="Picture 1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05506B35" w14:textId="61F570AC" w:rsidR="007D3591" w:rsidRPr="00791CFF" w:rsidRDefault="007D3591" w:rsidP="00791CFF">
      <w:r>
        <w:rPr>
          <w:noProof/>
        </w:rPr>
        <w:drawing>
          <wp:inline distT="0" distB="0" distL="0" distR="0" wp14:anchorId="1FF06B99" wp14:editId="4C6981C6">
            <wp:extent cx="3912491" cy="3848977"/>
            <wp:effectExtent l="0" t="0" r="0" b="0"/>
            <wp:docPr id="114" name="Picture 11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electronics, screensho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595A53D0" w14:textId="77777777" w:rsidR="001F5173" w:rsidRDefault="001F5173" w:rsidP="001F5173"/>
    <w:p w14:paraId="794E305F" w14:textId="33ED7BDD" w:rsidR="001F5173" w:rsidRDefault="001F5173" w:rsidP="009F00AE">
      <w:pPr>
        <w:pStyle w:val="Heading3"/>
        <w:numPr>
          <w:ilvl w:val="0"/>
          <w:numId w:val="26"/>
        </w:numPr>
      </w:pPr>
      <w:bookmarkStart w:id="59" w:name="_Toc65696083"/>
      <w:r>
        <w:lastRenderedPageBreak/>
        <w:t>Resnet101_2 (</w:t>
      </w:r>
      <w:r w:rsidR="008D75BB">
        <w:t xml:space="preserve">metrics: </w:t>
      </w:r>
      <w:proofErr w:type="spellStart"/>
      <w:r w:rsidR="008D75BB">
        <w:t>falsenegatives</w:t>
      </w:r>
      <w:proofErr w:type="spellEnd"/>
      <w:r>
        <w:t>)</w:t>
      </w:r>
      <w:bookmarkEnd w:id="59"/>
    </w:p>
    <w:p w14:paraId="6C316871" w14:textId="7A11266F" w:rsidR="007D3591" w:rsidRDefault="00563E69" w:rsidP="007D3591">
      <w:r>
        <w:rPr>
          <w:noProof/>
        </w:rPr>
        <w:drawing>
          <wp:inline distT="0" distB="0" distL="0" distR="0" wp14:anchorId="774DAF55" wp14:editId="4F0125BA">
            <wp:extent cx="5943600" cy="2729865"/>
            <wp:effectExtent l="0" t="0" r="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7EFC76AB" w14:textId="53665CD9" w:rsidR="00563E69" w:rsidRPr="007D3591" w:rsidRDefault="00563E69" w:rsidP="007D3591">
      <w:r>
        <w:rPr>
          <w:noProof/>
        </w:rPr>
        <w:drawing>
          <wp:inline distT="0" distB="0" distL="0" distR="0" wp14:anchorId="1904E0A1" wp14:editId="5C6537FA">
            <wp:extent cx="3912491" cy="3848977"/>
            <wp:effectExtent l="0" t="0" r="0" b="0"/>
            <wp:docPr id="116" name="Picture 11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 electronics, screensho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47A2963C" w14:textId="77777777" w:rsidR="001F5173" w:rsidRDefault="001F5173" w:rsidP="001F5173"/>
    <w:p w14:paraId="436A6106" w14:textId="32214DC2" w:rsidR="001F5173" w:rsidRDefault="001F5173" w:rsidP="009F00AE">
      <w:pPr>
        <w:pStyle w:val="Heading3"/>
        <w:numPr>
          <w:ilvl w:val="0"/>
          <w:numId w:val="26"/>
        </w:numPr>
      </w:pPr>
      <w:bookmarkStart w:id="60" w:name="_Toc65696084"/>
      <w:r>
        <w:lastRenderedPageBreak/>
        <w:t xml:space="preserve">Resnet152 </w:t>
      </w:r>
      <w:r w:rsidR="008D75BB">
        <w:t xml:space="preserve">(metrics: </w:t>
      </w:r>
      <w:proofErr w:type="spellStart"/>
      <w:r w:rsidR="008D75BB">
        <w:t>falsenegatives</w:t>
      </w:r>
      <w:proofErr w:type="spellEnd"/>
      <w:r w:rsidR="008D75BB">
        <w:t>)</w:t>
      </w:r>
      <w:bookmarkEnd w:id="60"/>
    </w:p>
    <w:p w14:paraId="42B0E072" w14:textId="62659AC1" w:rsidR="00563E69" w:rsidRPr="00563E69" w:rsidRDefault="00104444" w:rsidP="00563E69">
      <w:r>
        <w:rPr>
          <w:noProof/>
        </w:rPr>
        <w:drawing>
          <wp:inline distT="0" distB="0" distL="0" distR="0" wp14:anchorId="459ED2D1" wp14:editId="05AB9CA7">
            <wp:extent cx="5943600" cy="2748915"/>
            <wp:effectExtent l="0" t="0" r="0" b="0"/>
            <wp:docPr id="117" name="Picture 1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1A0D5979" w14:textId="3E9D5BD1" w:rsidR="00104444" w:rsidRPr="00563E69" w:rsidRDefault="00104444" w:rsidP="00563E69">
      <w:r>
        <w:rPr>
          <w:noProof/>
        </w:rPr>
        <w:drawing>
          <wp:inline distT="0" distB="0" distL="0" distR="0" wp14:anchorId="35D833F3" wp14:editId="54D49622">
            <wp:extent cx="3912491" cy="3848977"/>
            <wp:effectExtent l="0" t="0" r="0" b="0"/>
            <wp:docPr id="118" name="Picture 118"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 electronics, screensho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63190C3A" w14:textId="77777777" w:rsidR="001F5173" w:rsidRDefault="001F5173" w:rsidP="001F5173"/>
    <w:p w14:paraId="52F7003C" w14:textId="2F9F991B" w:rsidR="001F5173" w:rsidRDefault="001F5173" w:rsidP="009F00AE">
      <w:pPr>
        <w:pStyle w:val="Heading3"/>
        <w:numPr>
          <w:ilvl w:val="0"/>
          <w:numId w:val="26"/>
        </w:numPr>
      </w:pPr>
      <w:bookmarkStart w:id="61" w:name="_Toc65696085"/>
      <w:r>
        <w:lastRenderedPageBreak/>
        <w:t>Resnet152_2 (</w:t>
      </w:r>
      <w:r w:rsidR="008D75BB">
        <w:t xml:space="preserve">metrics: </w:t>
      </w:r>
      <w:proofErr w:type="spellStart"/>
      <w:r w:rsidR="008D75BB">
        <w:t>falsenegatives</w:t>
      </w:r>
      <w:proofErr w:type="spellEnd"/>
      <w:r>
        <w:t>)</w:t>
      </w:r>
      <w:bookmarkEnd w:id="61"/>
    </w:p>
    <w:p w14:paraId="68D0DE9A" w14:textId="2F92A2E4" w:rsidR="001F5173" w:rsidRDefault="00C0366E" w:rsidP="001F5173">
      <w:pPr>
        <w:rPr>
          <w:noProof/>
        </w:rPr>
      </w:pPr>
      <w:r>
        <w:rPr>
          <w:noProof/>
        </w:rPr>
        <w:drawing>
          <wp:inline distT="0" distB="0" distL="0" distR="0" wp14:anchorId="64DF59F0" wp14:editId="5CC2931D">
            <wp:extent cx="5943600" cy="2760345"/>
            <wp:effectExtent l="0" t="0" r="0" b="1905"/>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2760345"/>
                    </a:xfrm>
                    <a:prstGeom prst="rect">
                      <a:avLst/>
                    </a:prstGeom>
                  </pic:spPr>
                </pic:pic>
              </a:graphicData>
            </a:graphic>
          </wp:inline>
        </w:drawing>
      </w:r>
    </w:p>
    <w:p w14:paraId="277FD920" w14:textId="131BAD80" w:rsidR="00C0366E" w:rsidRDefault="00D165E4" w:rsidP="001F5173">
      <w:pPr>
        <w:rPr>
          <w:noProof/>
        </w:rPr>
      </w:pPr>
      <w:r>
        <w:rPr>
          <w:noProof/>
        </w:rPr>
        <w:drawing>
          <wp:inline distT="0" distB="0" distL="0" distR="0" wp14:anchorId="27DBB1B0" wp14:editId="294A390C">
            <wp:extent cx="3912491" cy="3848977"/>
            <wp:effectExtent l="0" t="0" r="0" b="0"/>
            <wp:docPr id="120" name="Picture 12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electronics, screensho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2FF8ADDC" w14:textId="1FB8340C" w:rsidR="001F5173" w:rsidRDefault="001F5173" w:rsidP="009F00AE">
      <w:pPr>
        <w:pStyle w:val="Heading3"/>
        <w:numPr>
          <w:ilvl w:val="0"/>
          <w:numId w:val="26"/>
        </w:numPr>
      </w:pPr>
      <w:bookmarkStart w:id="62" w:name="_Toc65696086"/>
      <w:proofErr w:type="spellStart"/>
      <w:r>
        <w:lastRenderedPageBreak/>
        <w:t>MobileNet</w:t>
      </w:r>
      <w:proofErr w:type="spellEnd"/>
      <w:r>
        <w:t xml:space="preserve"> </w:t>
      </w:r>
      <w:r w:rsidR="008D75BB">
        <w:t xml:space="preserve">(metrics: </w:t>
      </w:r>
      <w:proofErr w:type="spellStart"/>
      <w:r w:rsidR="008D75BB">
        <w:t>falsenegatives</w:t>
      </w:r>
      <w:proofErr w:type="spellEnd"/>
      <w:r w:rsidR="008D75BB">
        <w:t>)</w:t>
      </w:r>
      <w:bookmarkEnd w:id="62"/>
    </w:p>
    <w:p w14:paraId="78B172E4" w14:textId="0B23D636" w:rsidR="00D165E4" w:rsidRDefault="00F0265D" w:rsidP="00D165E4">
      <w:r>
        <w:rPr>
          <w:noProof/>
        </w:rPr>
        <w:drawing>
          <wp:inline distT="0" distB="0" distL="0" distR="0" wp14:anchorId="3D452B66" wp14:editId="3507E689">
            <wp:extent cx="5943600" cy="2748915"/>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78DD912F" w14:textId="10989510" w:rsidR="00F0265D" w:rsidRPr="00D165E4" w:rsidRDefault="00F0265D" w:rsidP="00D165E4">
      <w:r>
        <w:rPr>
          <w:noProof/>
        </w:rPr>
        <w:drawing>
          <wp:inline distT="0" distB="0" distL="0" distR="0" wp14:anchorId="489B3EB5" wp14:editId="40D44DE2">
            <wp:extent cx="3912491" cy="3848977"/>
            <wp:effectExtent l="0" t="0" r="0" b="0"/>
            <wp:docPr id="122" name="Picture 12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electronics, screensho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7232AAAF" w14:textId="77777777" w:rsidR="001F5173" w:rsidRPr="00CF6D84" w:rsidRDefault="001F5173" w:rsidP="001F5173"/>
    <w:p w14:paraId="1CCAECA5" w14:textId="2BBCAEFE" w:rsidR="001F5173" w:rsidRDefault="001F5173" w:rsidP="009F00AE">
      <w:pPr>
        <w:pStyle w:val="Heading3"/>
        <w:numPr>
          <w:ilvl w:val="0"/>
          <w:numId w:val="26"/>
        </w:numPr>
      </w:pPr>
      <w:bookmarkStart w:id="63" w:name="_Toc65696087"/>
      <w:r w:rsidRPr="00BA7E23">
        <w:lastRenderedPageBreak/>
        <w:t>MobileNet-2</w:t>
      </w:r>
      <w:r>
        <w:t xml:space="preserve"> (</w:t>
      </w:r>
      <w:r w:rsidR="008D75BB">
        <w:t xml:space="preserve">metrics: </w:t>
      </w:r>
      <w:proofErr w:type="spellStart"/>
      <w:r w:rsidR="008D75BB">
        <w:t>falsenegatives</w:t>
      </w:r>
      <w:proofErr w:type="spellEnd"/>
      <w:r>
        <w:t>)</w:t>
      </w:r>
      <w:bookmarkEnd w:id="63"/>
    </w:p>
    <w:p w14:paraId="00922297" w14:textId="70BA6BD4" w:rsidR="00F0265D" w:rsidRPr="00F0265D" w:rsidRDefault="00E44FE1" w:rsidP="00F0265D">
      <w:r>
        <w:rPr>
          <w:noProof/>
        </w:rPr>
        <w:drawing>
          <wp:inline distT="0" distB="0" distL="0" distR="0" wp14:anchorId="5FD75188" wp14:editId="581B5D1C">
            <wp:extent cx="5943600" cy="2748915"/>
            <wp:effectExtent l="0" t="0" r="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3FAC7D6A" w14:textId="4F217BEC" w:rsidR="00E44FE1" w:rsidRPr="00F0265D" w:rsidRDefault="00E44FE1" w:rsidP="00F0265D">
      <w:r>
        <w:rPr>
          <w:noProof/>
        </w:rPr>
        <w:drawing>
          <wp:inline distT="0" distB="0" distL="0" distR="0" wp14:anchorId="529BE646" wp14:editId="14BD543D">
            <wp:extent cx="3912491" cy="3848977"/>
            <wp:effectExtent l="0" t="0" r="0" b="0"/>
            <wp:docPr id="124" name="Picture 12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text, electronics, screensho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2FE52D2A" w14:textId="77777777" w:rsidR="001F5173" w:rsidRDefault="001F5173" w:rsidP="001F5173"/>
    <w:p w14:paraId="06027915" w14:textId="3E555378" w:rsidR="001F5173" w:rsidRDefault="001F5173" w:rsidP="009F00AE">
      <w:pPr>
        <w:pStyle w:val="Heading3"/>
        <w:numPr>
          <w:ilvl w:val="0"/>
          <w:numId w:val="26"/>
        </w:numPr>
      </w:pPr>
      <w:bookmarkStart w:id="64" w:name="_Toc65696088"/>
      <w:r w:rsidRPr="000A7B9B">
        <w:lastRenderedPageBreak/>
        <w:t>MobileNet-3</w:t>
      </w:r>
      <w:r>
        <w:t xml:space="preserve"> (</w:t>
      </w:r>
      <w:r w:rsidR="008D75BB">
        <w:t xml:space="preserve">metrics: </w:t>
      </w:r>
      <w:proofErr w:type="spellStart"/>
      <w:r w:rsidR="008D75BB">
        <w:t>falsenegatives</w:t>
      </w:r>
      <w:proofErr w:type="spellEnd"/>
      <w:r>
        <w:t>)</w:t>
      </w:r>
      <w:bookmarkEnd w:id="64"/>
    </w:p>
    <w:p w14:paraId="6A6FFBFB" w14:textId="5A41DDE0" w:rsidR="00E44FE1" w:rsidRDefault="007646C4" w:rsidP="00E44FE1">
      <w:r>
        <w:rPr>
          <w:noProof/>
        </w:rPr>
        <w:drawing>
          <wp:inline distT="0" distB="0" distL="0" distR="0" wp14:anchorId="3721E289" wp14:editId="53CC28B1">
            <wp:extent cx="5943600" cy="2748915"/>
            <wp:effectExtent l="0" t="0" r="0" b="0"/>
            <wp:docPr id="125" name="Picture 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BE9B078" w14:textId="58A7F886" w:rsidR="007646C4" w:rsidRPr="00E44FE1" w:rsidRDefault="007646C4" w:rsidP="00E44FE1">
      <w:r>
        <w:rPr>
          <w:noProof/>
        </w:rPr>
        <w:drawing>
          <wp:inline distT="0" distB="0" distL="0" distR="0" wp14:anchorId="3EF60E89" wp14:editId="54293460">
            <wp:extent cx="3912491" cy="3848977"/>
            <wp:effectExtent l="0" t="0" r="0" b="0"/>
            <wp:docPr id="126" name="Picture 12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electronics, screensho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11A23FF8" w14:textId="77777777" w:rsidR="00D66E0B" w:rsidRPr="00D66E0B" w:rsidRDefault="00D66E0B" w:rsidP="00D66E0B"/>
    <w:p w14:paraId="1F802BD3" w14:textId="2B4AB3A3" w:rsidR="003B5D00" w:rsidRDefault="003B5D00" w:rsidP="009F00AE">
      <w:pPr>
        <w:pStyle w:val="Heading3"/>
        <w:numPr>
          <w:ilvl w:val="0"/>
          <w:numId w:val="26"/>
        </w:numPr>
      </w:pPr>
      <w:bookmarkStart w:id="65" w:name="_Toc65696089"/>
      <w:r w:rsidRPr="00EE1E71">
        <w:t>Resnet</w:t>
      </w:r>
      <w:r w:rsidR="009B5FDD">
        <w:t>101</w:t>
      </w:r>
      <w:r>
        <w:t>_2 (</w:t>
      </w:r>
      <w:r w:rsidR="00534884">
        <w:t>new seed</w:t>
      </w:r>
      <w:r>
        <w:t>)</w:t>
      </w:r>
      <w:bookmarkEnd w:id="65"/>
    </w:p>
    <w:p w14:paraId="131E11A6" w14:textId="77777777" w:rsidR="003B5D00" w:rsidRPr="003D6C39" w:rsidRDefault="003B5D00" w:rsidP="003B5D00"/>
    <w:p w14:paraId="0397D889" w14:textId="77777777" w:rsidR="003B5D00" w:rsidRDefault="003B5D00" w:rsidP="003B5D00"/>
    <w:p w14:paraId="735AC154" w14:textId="757AC70A" w:rsidR="003B5D00" w:rsidRPr="00696DAA" w:rsidRDefault="003B5D00" w:rsidP="009F00AE">
      <w:pPr>
        <w:pStyle w:val="Heading3"/>
        <w:numPr>
          <w:ilvl w:val="0"/>
          <w:numId w:val="26"/>
        </w:numPr>
      </w:pPr>
      <w:bookmarkStart w:id="66" w:name="_Toc65696090"/>
      <w:r w:rsidRPr="00696DAA">
        <w:lastRenderedPageBreak/>
        <w:t>Resnet50</w:t>
      </w:r>
      <w:r w:rsidR="000774BE">
        <w:t xml:space="preserve"> </w:t>
      </w:r>
      <w:r>
        <w:t>(</w:t>
      </w:r>
      <w:proofErr w:type="spellStart"/>
      <w:r w:rsidR="000774BE">
        <w:t>poolsize</w:t>
      </w:r>
      <w:proofErr w:type="spellEnd"/>
      <w:r w:rsidR="000774BE">
        <w:t>: 2,2</w:t>
      </w:r>
      <w:r>
        <w:t>)</w:t>
      </w:r>
      <w:bookmarkEnd w:id="66"/>
    </w:p>
    <w:p w14:paraId="6EAFADE1"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i/>
          <w:iCs/>
          <w:sz w:val="21"/>
          <w:szCs w:val="21"/>
        </w:rPr>
        <w:t># run a different model using the same dataset and data split</w:t>
      </w:r>
    </w:p>
    <w:p w14:paraId="64AE913D"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color w:val="007B00"/>
          <w:sz w:val="21"/>
          <w:szCs w:val="21"/>
        </w:rPr>
        <w:t>import</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tensorflow.keras</w:t>
      </w:r>
      <w:proofErr w:type="gramEnd"/>
      <w:r w:rsidRPr="000774BE">
        <w:rPr>
          <w:rFonts w:ascii="Consolas" w:eastAsia="Times New Roman" w:hAnsi="Consolas" w:cs="Courier New"/>
          <w:sz w:val="21"/>
          <w:szCs w:val="21"/>
        </w:rPr>
        <w:t>.applications</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07B00"/>
          <w:sz w:val="21"/>
          <w:szCs w:val="21"/>
        </w:rPr>
        <w:t>as</w:t>
      </w:r>
      <w:r w:rsidRPr="000774BE">
        <w:rPr>
          <w:rFonts w:ascii="Consolas" w:eastAsia="Times New Roman" w:hAnsi="Consolas" w:cs="Courier New"/>
          <w:sz w:val="21"/>
          <w:szCs w:val="21"/>
        </w:rPr>
        <w:t xml:space="preserve"> applications</w:t>
      </w:r>
    </w:p>
    <w:p w14:paraId="1806BEC8"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color w:val="007B00"/>
          <w:sz w:val="21"/>
          <w:szCs w:val="21"/>
        </w:rPr>
        <w:t>from</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keras</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07B00"/>
          <w:sz w:val="21"/>
          <w:szCs w:val="21"/>
        </w:rPr>
        <w:t>import</w:t>
      </w:r>
      <w:r w:rsidRPr="000774BE">
        <w:rPr>
          <w:rFonts w:ascii="Consolas" w:eastAsia="Times New Roman" w:hAnsi="Consolas" w:cs="Courier New"/>
          <w:sz w:val="21"/>
          <w:szCs w:val="21"/>
        </w:rPr>
        <w:t xml:space="preserve"> applications</w:t>
      </w:r>
    </w:p>
    <w:p w14:paraId="55D1CE87"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color w:val="007B00"/>
          <w:sz w:val="21"/>
          <w:szCs w:val="21"/>
        </w:rPr>
        <w:t>from</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tensorflow.keras</w:t>
      </w:r>
      <w:proofErr w:type="gramEnd"/>
      <w:r w:rsidRPr="000774BE">
        <w:rPr>
          <w:rFonts w:ascii="Consolas" w:eastAsia="Times New Roman" w:hAnsi="Consolas" w:cs="Courier New"/>
          <w:sz w:val="21"/>
          <w:szCs w:val="21"/>
        </w:rPr>
        <w:t xml:space="preserve">.applications.resnet50 </w:t>
      </w:r>
      <w:r w:rsidRPr="000774BE">
        <w:rPr>
          <w:rFonts w:ascii="Consolas" w:eastAsia="Times New Roman" w:hAnsi="Consolas" w:cs="Courier New"/>
          <w:color w:val="007B00"/>
          <w:sz w:val="21"/>
          <w:szCs w:val="21"/>
        </w:rPr>
        <w:t>import</w:t>
      </w:r>
      <w:r w:rsidRPr="000774BE">
        <w:rPr>
          <w:rFonts w:ascii="Consolas" w:eastAsia="Times New Roman" w:hAnsi="Consolas" w:cs="Courier New"/>
          <w:sz w:val="21"/>
          <w:szCs w:val="21"/>
        </w:rPr>
        <w:t xml:space="preserve"> ResNet50</w:t>
      </w:r>
    </w:p>
    <w:p w14:paraId="6CED0302"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color w:val="007B00"/>
          <w:sz w:val="21"/>
          <w:szCs w:val="21"/>
        </w:rPr>
        <w:t>from</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tensorflow.keras</w:t>
      </w:r>
      <w:proofErr w:type="gramEnd"/>
      <w:r w:rsidRPr="000774BE">
        <w:rPr>
          <w:rFonts w:ascii="Consolas" w:eastAsia="Times New Roman" w:hAnsi="Consolas" w:cs="Courier New"/>
          <w:sz w:val="21"/>
          <w:szCs w:val="21"/>
        </w:rPr>
        <w:t>.applications</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07B00"/>
          <w:sz w:val="21"/>
          <w:szCs w:val="21"/>
        </w:rPr>
        <w:t>import</w:t>
      </w:r>
      <w:r w:rsidRPr="000774BE">
        <w:rPr>
          <w:rFonts w:ascii="Consolas" w:eastAsia="Times New Roman" w:hAnsi="Consolas" w:cs="Courier New"/>
          <w:sz w:val="21"/>
          <w:szCs w:val="21"/>
        </w:rPr>
        <w:t xml:space="preserve"> ResNet101</w:t>
      </w:r>
    </w:p>
    <w:p w14:paraId="5B994821"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color w:val="007B00"/>
          <w:sz w:val="21"/>
          <w:szCs w:val="21"/>
        </w:rPr>
        <w:t>from</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tensorflow.keras</w:t>
      </w:r>
      <w:proofErr w:type="gramEnd"/>
      <w:r w:rsidRPr="000774BE">
        <w:rPr>
          <w:rFonts w:ascii="Consolas" w:eastAsia="Times New Roman" w:hAnsi="Consolas" w:cs="Courier New"/>
          <w:sz w:val="21"/>
          <w:szCs w:val="21"/>
        </w:rPr>
        <w:t>.applications</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07B00"/>
          <w:sz w:val="21"/>
          <w:szCs w:val="21"/>
        </w:rPr>
        <w:t>import</w:t>
      </w:r>
      <w:r w:rsidRPr="000774BE">
        <w:rPr>
          <w:rFonts w:ascii="Consolas" w:eastAsia="Times New Roman" w:hAnsi="Consolas" w:cs="Courier New"/>
          <w:sz w:val="21"/>
          <w:szCs w:val="21"/>
        </w:rPr>
        <w:t xml:space="preserve"> VGG16</w:t>
      </w:r>
    </w:p>
    <w:p w14:paraId="2271031D"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6491434E"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0774BE">
        <w:rPr>
          <w:rFonts w:ascii="Consolas" w:eastAsia="Times New Roman" w:hAnsi="Consolas" w:cs="Courier New"/>
          <w:sz w:val="21"/>
          <w:szCs w:val="21"/>
        </w:rPr>
        <w:t>clf_model</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ResNet50(weights</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imagenet</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include_top</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color w:val="3D7E7E"/>
          <w:sz w:val="21"/>
          <w:szCs w:val="21"/>
        </w:rPr>
        <w:t>False</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input_tensor</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Input(shape</w:t>
      </w:r>
      <w:proofErr w:type="gramStart"/>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w:t>
      </w:r>
      <w:proofErr w:type="gramEnd"/>
      <w:r w:rsidRPr="000774BE">
        <w:rPr>
          <w:rFonts w:ascii="Consolas" w:eastAsia="Times New Roman" w:hAnsi="Consolas" w:cs="Courier New"/>
          <w:color w:val="666666"/>
          <w:sz w:val="21"/>
          <w:szCs w:val="21"/>
        </w:rPr>
        <w:t>256</w:t>
      </w:r>
      <w:r w:rsidRPr="000774BE">
        <w:rPr>
          <w:rFonts w:ascii="Consolas" w:eastAsia="Times New Roman" w:hAnsi="Consolas" w:cs="Courier New"/>
          <w:sz w:val="21"/>
          <w:szCs w:val="21"/>
        </w:rPr>
        <w:t>,</w:t>
      </w:r>
      <w:r w:rsidRPr="000774BE">
        <w:rPr>
          <w:rFonts w:ascii="Consolas" w:eastAsia="Times New Roman" w:hAnsi="Consolas" w:cs="Courier New"/>
          <w:color w:val="666666"/>
          <w:sz w:val="21"/>
          <w:szCs w:val="21"/>
        </w:rPr>
        <w:t>256</w:t>
      </w:r>
      <w:r w:rsidRPr="000774BE">
        <w:rPr>
          <w:rFonts w:ascii="Consolas" w:eastAsia="Times New Roman" w:hAnsi="Consolas" w:cs="Courier New"/>
          <w:sz w:val="21"/>
          <w:szCs w:val="21"/>
        </w:rPr>
        <w:t>,</w:t>
      </w:r>
      <w:r w:rsidRPr="000774BE">
        <w:rPr>
          <w:rFonts w:ascii="Consolas" w:eastAsia="Times New Roman" w:hAnsi="Consolas" w:cs="Courier New"/>
          <w:color w:val="666666"/>
          <w:sz w:val="21"/>
          <w:szCs w:val="21"/>
        </w:rPr>
        <w:t>3</w:t>
      </w:r>
      <w:r w:rsidRPr="000774BE">
        <w:rPr>
          <w:rFonts w:ascii="Consolas" w:eastAsia="Times New Roman" w:hAnsi="Consolas" w:cs="Courier New"/>
          <w:sz w:val="21"/>
          <w:szCs w:val="21"/>
        </w:rPr>
        <w:t>)))</w:t>
      </w:r>
    </w:p>
    <w:p w14:paraId="33CFE406"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i/>
          <w:iCs/>
          <w:sz w:val="21"/>
          <w:szCs w:val="21"/>
        </w:rPr>
        <w:t xml:space="preserve"># </w:t>
      </w:r>
      <w:proofErr w:type="spellStart"/>
      <w:r w:rsidRPr="000774BE">
        <w:rPr>
          <w:rFonts w:ascii="Consolas" w:eastAsia="Times New Roman" w:hAnsi="Consolas" w:cs="Courier New"/>
          <w:i/>
          <w:iCs/>
          <w:sz w:val="21"/>
          <w:szCs w:val="21"/>
        </w:rPr>
        <w:t>clf_</w:t>
      </w:r>
      <w:proofErr w:type="gramStart"/>
      <w:r w:rsidRPr="000774BE">
        <w:rPr>
          <w:rFonts w:ascii="Consolas" w:eastAsia="Times New Roman" w:hAnsi="Consolas" w:cs="Courier New"/>
          <w:i/>
          <w:iCs/>
          <w:sz w:val="21"/>
          <w:szCs w:val="21"/>
        </w:rPr>
        <w:t>model.summary</w:t>
      </w:r>
      <w:proofErr w:type="spellEnd"/>
      <w:proofErr w:type="gramEnd"/>
      <w:r w:rsidRPr="000774BE">
        <w:rPr>
          <w:rFonts w:ascii="Consolas" w:eastAsia="Times New Roman" w:hAnsi="Consolas" w:cs="Courier New"/>
          <w:i/>
          <w:iCs/>
          <w:sz w:val="21"/>
          <w:szCs w:val="21"/>
        </w:rPr>
        <w:t>()</w:t>
      </w:r>
    </w:p>
    <w:p w14:paraId="496B881B"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3D514A0D"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clf_</w:t>
      </w:r>
      <w:proofErr w:type="gramStart"/>
      <w:r w:rsidRPr="000774BE">
        <w:rPr>
          <w:rFonts w:ascii="Consolas" w:eastAsia="Times New Roman" w:hAnsi="Consolas" w:cs="Courier New"/>
          <w:sz w:val="21"/>
          <w:szCs w:val="21"/>
        </w:rPr>
        <w:t>model</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output</w:t>
      </w:r>
      <w:proofErr w:type="spellEnd"/>
      <w:proofErr w:type="gramEnd"/>
    </w:p>
    <w:p w14:paraId="7292B12E"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highlight w:val="yellow"/>
        </w:rPr>
        <w:t xml:space="preserve">head </w:t>
      </w:r>
      <w:r w:rsidRPr="000774BE">
        <w:rPr>
          <w:rFonts w:ascii="Consolas" w:eastAsia="Times New Roman" w:hAnsi="Consolas" w:cs="Courier New"/>
          <w:color w:val="055BE0"/>
          <w:sz w:val="21"/>
          <w:szCs w:val="21"/>
          <w:highlight w:val="yellow"/>
        </w:rPr>
        <w:t>=</w:t>
      </w:r>
      <w:r w:rsidRPr="000774BE">
        <w:rPr>
          <w:rFonts w:ascii="Consolas" w:eastAsia="Times New Roman" w:hAnsi="Consolas" w:cs="Courier New"/>
          <w:sz w:val="21"/>
          <w:szCs w:val="21"/>
          <w:highlight w:val="yellow"/>
        </w:rPr>
        <w:t xml:space="preserve"> AveragePooling2D(</w:t>
      </w:r>
      <w:proofErr w:type="spellStart"/>
      <w:r w:rsidRPr="000774BE">
        <w:rPr>
          <w:rFonts w:ascii="Consolas" w:eastAsia="Times New Roman" w:hAnsi="Consolas" w:cs="Courier New"/>
          <w:sz w:val="21"/>
          <w:szCs w:val="21"/>
          <w:highlight w:val="yellow"/>
        </w:rPr>
        <w:t>pool_size</w:t>
      </w:r>
      <w:proofErr w:type="spellEnd"/>
      <w:r w:rsidRPr="000774BE">
        <w:rPr>
          <w:rFonts w:ascii="Consolas" w:eastAsia="Times New Roman" w:hAnsi="Consolas" w:cs="Courier New"/>
          <w:color w:val="055BE0"/>
          <w:sz w:val="21"/>
          <w:szCs w:val="21"/>
          <w:highlight w:val="yellow"/>
        </w:rPr>
        <w:t>=</w:t>
      </w:r>
      <w:r w:rsidRPr="000774BE">
        <w:rPr>
          <w:rFonts w:ascii="Consolas" w:eastAsia="Times New Roman" w:hAnsi="Consolas" w:cs="Courier New"/>
          <w:sz w:val="21"/>
          <w:szCs w:val="21"/>
          <w:highlight w:val="yellow"/>
        </w:rPr>
        <w:t>(</w:t>
      </w:r>
      <w:r w:rsidRPr="000774BE">
        <w:rPr>
          <w:rFonts w:ascii="Consolas" w:eastAsia="Times New Roman" w:hAnsi="Consolas" w:cs="Courier New"/>
          <w:color w:val="666666"/>
          <w:sz w:val="21"/>
          <w:szCs w:val="21"/>
          <w:highlight w:val="yellow"/>
        </w:rPr>
        <w:t>2</w:t>
      </w:r>
      <w:r w:rsidRPr="000774BE">
        <w:rPr>
          <w:rFonts w:ascii="Consolas" w:eastAsia="Times New Roman" w:hAnsi="Consolas" w:cs="Courier New"/>
          <w:sz w:val="21"/>
          <w:szCs w:val="21"/>
          <w:highlight w:val="yellow"/>
        </w:rPr>
        <w:t>,</w:t>
      </w:r>
      <w:r w:rsidRPr="000774BE">
        <w:rPr>
          <w:rFonts w:ascii="Consolas" w:eastAsia="Times New Roman" w:hAnsi="Consolas" w:cs="Courier New"/>
          <w:color w:val="666666"/>
          <w:sz w:val="21"/>
          <w:szCs w:val="21"/>
          <w:highlight w:val="yellow"/>
        </w:rPr>
        <w:t>2</w:t>
      </w:r>
      <w:proofErr w:type="gramStart"/>
      <w:r w:rsidRPr="000774BE">
        <w:rPr>
          <w:rFonts w:ascii="Consolas" w:eastAsia="Times New Roman" w:hAnsi="Consolas" w:cs="Courier New"/>
          <w:sz w:val="21"/>
          <w:szCs w:val="21"/>
          <w:highlight w:val="yellow"/>
        </w:rPr>
        <w:t>))(</w:t>
      </w:r>
      <w:proofErr w:type="gramEnd"/>
      <w:r w:rsidRPr="000774BE">
        <w:rPr>
          <w:rFonts w:ascii="Consolas" w:eastAsia="Times New Roman" w:hAnsi="Consolas" w:cs="Courier New"/>
          <w:sz w:val="21"/>
          <w:szCs w:val="21"/>
          <w:highlight w:val="yellow"/>
        </w:rPr>
        <w:t>head)</w:t>
      </w:r>
    </w:p>
    <w:p w14:paraId="00A43776"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Flatten(name</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'Flatten</w:t>
      </w:r>
      <w:proofErr w:type="gramStart"/>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w:t>
      </w:r>
      <w:proofErr w:type="gramEnd"/>
      <w:r w:rsidRPr="000774BE">
        <w:rPr>
          <w:rFonts w:ascii="Consolas" w:eastAsia="Times New Roman" w:hAnsi="Consolas" w:cs="Courier New"/>
          <w:sz w:val="21"/>
          <w:szCs w:val="21"/>
        </w:rPr>
        <w:t>head)</w:t>
      </w:r>
    </w:p>
    <w:p w14:paraId="36F0662F"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Dense(</w:t>
      </w:r>
      <w:proofErr w:type="gramEnd"/>
      <w:r w:rsidRPr="000774BE">
        <w:rPr>
          <w:rFonts w:ascii="Consolas" w:eastAsia="Times New Roman" w:hAnsi="Consolas" w:cs="Courier New"/>
          <w:color w:val="666666"/>
          <w:sz w:val="21"/>
          <w:szCs w:val="21"/>
        </w:rPr>
        <w:t>256</w:t>
      </w:r>
      <w:r w:rsidRPr="000774BE">
        <w:rPr>
          <w:rFonts w:ascii="Consolas" w:eastAsia="Times New Roman" w:hAnsi="Consolas" w:cs="Courier New"/>
          <w:sz w:val="21"/>
          <w:szCs w:val="21"/>
        </w:rPr>
        <w:t>, activation</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relu</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)(head)</w:t>
      </w:r>
    </w:p>
    <w:p w14:paraId="3F8CFB62"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Dropout(</w:t>
      </w:r>
      <w:proofErr w:type="gramEnd"/>
      <w:r w:rsidRPr="000774BE">
        <w:rPr>
          <w:rFonts w:ascii="Consolas" w:eastAsia="Times New Roman" w:hAnsi="Consolas" w:cs="Courier New"/>
          <w:color w:val="666666"/>
          <w:sz w:val="21"/>
          <w:szCs w:val="21"/>
        </w:rPr>
        <w:t>0.3</w:t>
      </w:r>
      <w:r w:rsidRPr="000774BE">
        <w:rPr>
          <w:rFonts w:ascii="Consolas" w:eastAsia="Times New Roman" w:hAnsi="Consolas" w:cs="Courier New"/>
          <w:sz w:val="21"/>
          <w:szCs w:val="21"/>
        </w:rPr>
        <w:t>)(head)</w:t>
      </w:r>
    </w:p>
    <w:p w14:paraId="1E94A988"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Dense(</w:t>
      </w:r>
      <w:proofErr w:type="gramEnd"/>
      <w:r w:rsidRPr="000774BE">
        <w:rPr>
          <w:rFonts w:ascii="Consolas" w:eastAsia="Times New Roman" w:hAnsi="Consolas" w:cs="Courier New"/>
          <w:color w:val="666666"/>
          <w:sz w:val="21"/>
          <w:szCs w:val="21"/>
        </w:rPr>
        <w:t>256</w:t>
      </w:r>
      <w:r w:rsidRPr="000774BE">
        <w:rPr>
          <w:rFonts w:ascii="Consolas" w:eastAsia="Times New Roman" w:hAnsi="Consolas" w:cs="Courier New"/>
          <w:sz w:val="21"/>
          <w:szCs w:val="21"/>
        </w:rPr>
        <w:t>, activation</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relu</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)(head)</w:t>
      </w:r>
    </w:p>
    <w:p w14:paraId="48389275"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Dropout(</w:t>
      </w:r>
      <w:proofErr w:type="gramEnd"/>
      <w:r w:rsidRPr="000774BE">
        <w:rPr>
          <w:rFonts w:ascii="Consolas" w:eastAsia="Times New Roman" w:hAnsi="Consolas" w:cs="Courier New"/>
          <w:color w:val="666666"/>
          <w:sz w:val="21"/>
          <w:szCs w:val="21"/>
        </w:rPr>
        <w:t>0.3</w:t>
      </w:r>
      <w:r w:rsidRPr="000774BE">
        <w:rPr>
          <w:rFonts w:ascii="Consolas" w:eastAsia="Times New Roman" w:hAnsi="Consolas" w:cs="Courier New"/>
          <w:sz w:val="21"/>
          <w:szCs w:val="21"/>
        </w:rPr>
        <w:t>)(head)</w:t>
      </w:r>
    </w:p>
    <w:p w14:paraId="3D577A5B"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head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Dense(</w:t>
      </w:r>
      <w:proofErr w:type="gramEnd"/>
      <w:r w:rsidRPr="000774BE">
        <w:rPr>
          <w:rFonts w:ascii="Consolas" w:eastAsia="Times New Roman" w:hAnsi="Consolas" w:cs="Courier New"/>
          <w:color w:val="666666"/>
          <w:sz w:val="21"/>
          <w:szCs w:val="21"/>
        </w:rPr>
        <w:t>2</w:t>
      </w:r>
      <w:r w:rsidRPr="000774BE">
        <w:rPr>
          <w:rFonts w:ascii="Consolas" w:eastAsia="Times New Roman" w:hAnsi="Consolas" w:cs="Courier New"/>
          <w:sz w:val="21"/>
          <w:szCs w:val="21"/>
        </w:rPr>
        <w:t>, activation</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softmax</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)(head)</w:t>
      </w:r>
    </w:p>
    <w:p w14:paraId="5FFDC574"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258CEF86"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model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gramStart"/>
      <w:r w:rsidRPr="000774BE">
        <w:rPr>
          <w:rFonts w:ascii="Consolas" w:eastAsia="Times New Roman" w:hAnsi="Consolas" w:cs="Courier New"/>
          <w:sz w:val="21"/>
          <w:szCs w:val="21"/>
        </w:rPr>
        <w:t>Model(</w:t>
      </w:r>
      <w:proofErr w:type="spellStart"/>
      <w:proofErr w:type="gramEnd"/>
      <w:r w:rsidRPr="000774BE">
        <w:rPr>
          <w:rFonts w:ascii="Consolas" w:eastAsia="Times New Roman" w:hAnsi="Consolas" w:cs="Courier New"/>
          <w:sz w:val="21"/>
          <w:szCs w:val="21"/>
        </w:rPr>
        <w:t>clf_model</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input</w:t>
      </w:r>
      <w:proofErr w:type="spellEnd"/>
      <w:r w:rsidRPr="000774BE">
        <w:rPr>
          <w:rFonts w:ascii="Consolas" w:eastAsia="Times New Roman" w:hAnsi="Consolas" w:cs="Courier New"/>
          <w:sz w:val="21"/>
          <w:szCs w:val="21"/>
        </w:rPr>
        <w:t>, head)</w:t>
      </w:r>
    </w:p>
    <w:p w14:paraId="2ACDAF3D"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proofErr w:type="gramStart"/>
      <w:r w:rsidRPr="000774BE">
        <w:rPr>
          <w:rFonts w:ascii="Consolas" w:eastAsia="Times New Roman" w:hAnsi="Consolas" w:cs="Courier New"/>
          <w:sz w:val="21"/>
          <w:szCs w:val="21"/>
        </w:rPr>
        <w:t>model</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compile</w:t>
      </w:r>
      <w:proofErr w:type="spellEnd"/>
      <w:proofErr w:type="gramEnd"/>
      <w:r w:rsidRPr="000774BE">
        <w:rPr>
          <w:rFonts w:ascii="Consolas" w:eastAsia="Times New Roman" w:hAnsi="Consolas" w:cs="Courier New"/>
          <w:sz w:val="21"/>
          <w:szCs w:val="21"/>
        </w:rPr>
        <w:t xml:space="preserve">(loss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categorical_crossentropy</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 xml:space="preserve">, </w:t>
      </w:r>
    </w:p>
    <w:p w14:paraId="2FC87C8C"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optimizer</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adam</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 xml:space="preserve">, </w:t>
      </w:r>
    </w:p>
    <w:p w14:paraId="395EC1FB"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metrics</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r w:rsidRPr="000774BE">
        <w:rPr>
          <w:rFonts w:ascii="Consolas" w:eastAsia="Times New Roman" w:hAnsi="Consolas" w:cs="Courier New"/>
          <w:color w:val="BA2121"/>
          <w:sz w:val="21"/>
          <w:szCs w:val="21"/>
        </w:rPr>
        <w:t>"accuracy"</w:t>
      </w:r>
      <w:r w:rsidRPr="000774BE">
        <w:rPr>
          <w:rFonts w:ascii="Consolas" w:eastAsia="Times New Roman" w:hAnsi="Consolas" w:cs="Courier New"/>
          <w:sz w:val="21"/>
          <w:szCs w:val="21"/>
        </w:rPr>
        <w:t>]</w:t>
      </w:r>
    </w:p>
    <w:p w14:paraId="034479BA"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
    <w:p w14:paraId="74FE893E"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i/>
          <w:iCs/>
          <w:sz w:val="21"/>
          <w:szCs w:val="21"/>
        </w:rPr>
        <w:t xml:space="preserve"># </w:t>
      </w:r>
      <w:proofErr w:type="spellStart"/>
      <w:proofErr w:type="gramStart"/>
      <w:r w:rsidRPr="000774BE">
        <w:rPr>
          <w:rFonts w:ascii="Consolas" w:eastAsia="Times New Roman" w:hAnsi="Consolas" w:cs="Courier New"/>
          <w:i/>
          <w:iCs/>
          <w:sz w:val="21"/>
          <w:szCs w:val="21"/>
        </w:rPr>
        <w:t>model.summary</w:t>
      </w:r>
      <w:proofErr w:type="spellEnd"/>
      <w:proofErr w:type="gramEnd"/>
      <w:r w:rsidRPr="000774BE">
        <w:rPr>
          <w:rFonts w:ascii="Consolas" w:eastAsia="Times New Roman" w:hAnsi="Consolas" w:cs="Courier New"/>
          <w:i/>
          <w:iCs/>
          <w:sz w:val="21"/>
          <w:szCs w:val="21"/>
        </w:rPr>
        <w:t>()</w:t>
      </w:r>
    </w:p>
    <w:p w14:paraId="63E403F6"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3D78EFA0"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0774BE">
        <w:rPr>
          <w:rFonts w:ascii="Consolas" w:eastAsia="Times New Roman" w:hAnsi="Consolas" w:cs="Courier New"/>
          <w:sz w:val="21"/>
          <w:szCs w:val="21"/>
        </w:rPr>
        <w:t>earlystopping</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EarlyStopping</w:t>
      </w:r>
      <w:proofErr w:type="spellEnd"/>
      <w:r w:rsidRPr="000774BE">
        <w:rPr>
          <w:rFonts w:ascii="Consolas" w:eastAsia="Times New Roman" w:hAnsi="Consolas" w:cs="Courier New"/>
          <w:sz w:val="21"/>
          <w:szCs w:val="21"/>
        </w:rPr>
        <w:t>(</w:t>
      </w:r>
      <w:proofErr w:type="gramEnd"/>
      <w:r w:rsidRPr="000774BE">
        <w:rPr>
          <w:rFonts w:ascii="Consolas" w:eastAsia="Times New Roman" w:hAnsi="Consolas" w:cs="Courier New"/>
          <w:sz w:val="21"/>
          <w:szCs w:val="21"/>
        </w:rPr>
        <w:t>monitor</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val_loss</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 xml:space="preserve">, </w:t>
      </w:r>
    </w:p>
    <w:p w14:paraId="638D9F3F"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mode</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'min'</w:t>
      </w:r>
      <w:r w:rsidRPr="000774BE">
        <w:rPr>
          <w:rFonts w:ascii="Consolas" w:eastAsia="Times New Roman" w:hAnsi="Consolas" w:cs="Courier New"/>
          <w:sz w:val="21"/>
          <w:szCs w:val="21"/>
        </w:rPr>
        <w:t xml:space="preserve">, </w:t>
      </w:r>
    </w:p>
    <w:p w14:paraId="4B2310B9"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verbose</w:t>
      </w:r>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1</w:t>
      </w:r>
      <w:r w:rsidRPr="000774BE">
        <w:rPr>
          <w:rFonts w:ascii="Consolas" w:eastAsia="Times New Roman" w:hAnsi="Consolas" w:cs="Courier New"/>
          <w:sz w:val="21"/>
          <w:szCs w:val="21"/>
        </w:rPr>
        <w:t xml:space="preserve">, </w:t>
      </w:r>
    </w:p>
    <w:p w14:paraId="1B456512"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patience</w:t>
      </w:r>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15</w:t>
      </w:r>
    </w:p>
    <w:p w14:paraId="5043318A"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
    <w:p w14:paraId="3CD05858"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0774BE">
        <w:rPr>
          <w:rFonts w:ascii="Consolas" w:eastAsia="Times New Roman" w:hAnsi="Consolas" w:cs="Courier New"/>
          <w:sz w:val="21"/>
          <w:szCs w:val="21"/>
        </w:rPr>
        <w:t>checkpointer</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ModelCheckpoint</w:t>
      </w:r>
      <w:proofErr w:type="spellEnd"/>
      <w:r w:rsidRPr="000774BE">
        <w:rPr>
          <w:rFonts w:ascii="Consolas" w:eastAsia="Times New Roman" w:hAnsi="Consolas" w:cs="Courier New"/>
          <w:sz w:val="21"/>
          <w:szCs w:val="21"/>
        </w:rPr>
        <w:t>(</w:t>
      </w:r>
      <w:proofErr w:type="spellStart"/>
      <w:proofErr w:type="gramEnd"/>
      <w:r w:rsidRPr="000774BE">
        <w:rPr>
          <w:rFonts w:ascii="Consolas" w:eastAsia="Times New Roman" w:hAnsi="Consolas" w:cs="Courier New"/>
          <w:sz w:val="21"/>
          <w:szCs w:val="21"/>
        </w:rPr>
        <w:t>filepath</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color w:val="BA2121"/>
          <w:sz w:val="21"/>
          <w:szCs w:val="21"/>
        </w:rPr>
        <w:t>"clf-resnet50-weights.hdf5"</w:t>
      </w:r>
      <w:r w:rsidRPr="000774BE">
        <w:rPr>
          <w:rFonts w:ascii="Consolas" w:eastAsia="Times New Roman" w:hAnsi="Consolas" w:cs="Courier New"/>
          <w:sz w:val="21"/>
          <w:szCs w:val="21"/>
        </w:rPr>
        <w:t xml:space="preserve">, </w:t>
      </w:r>
    </w:p>
    <w:p w14:paraId="1FDA0050"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verbose</w:t>
      </w:r>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1</w:t>
      </w:r>
      <w:r w:rsidRPr="000774BE">
        <w:rPr>
          <w:rFonts w:ascii="Consolas" w:eastAsia="Times New Roman" w:hAnsi="Consolas" w:cs="Courier New"/>
          <w:sz w:val="21"/>
          <w:szCs w:val="21"/>
        </w:rPr>
        <w:t xml:space="preserve">, </w:t>
      </w:r>
    </w:p>
    <w:p w14:paraId="094AB676"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save_best_only</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color w:val="3D7E7E"/>
          <w:sz w:val="21"/>
          <w:szCs w:val="21"/>
        </w:rPr>
        <w:t>True</w:t>
      </w:r>
    </w:p>
    <w:p w14:paraId="12468597"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
    <w:p w14:paraId="367FB897"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roofErr w:type="spellStart"/>
      <w:r w:rsidRPr="000774BE">
        <w:rPr>
          <w:rFonts w:ascii="Consolas" w:eastAsia="Times New Roman" w:hAnsi="Consolas" w:cs="Courier New"/>
          <w:sz w:val="21"/>
          <w:szCs w:val="21"/>
        </w:rPr>
        <w:t>reduce_lr</w:t>
      </w:r>
      <w:proofErr w:type="spellEnd"/>
      <w:r w:rsidRPr="000774BE">
        <w:rPr>
          <w:rFonts w:ascii="Consolas" w:eastAsia="Times New Roman" w:hAnsi="Consolas" w:cs="Courier New"/>
          <w:sz w:val="21"/>
          <w:szCs w:val="21"/>
        </w:rPr>
        <w:t xml:space="preserve">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ReduceLROnPlateau</w:t>
      </w:r>
      <w:proofErr w:type="spellEnd"/>
      <w:r w:rsidRPr="000774BE">
        <w:rPr>
          <w:rFonts w:ascii="Consolas" w:eastAsia="Times New Roman" w:hAnsi="Consolas" w:cs="Courier New"/>
          <w:sz w:val="21"/>
          <w:szCs w:val="21"/>
        </w:rPr>
        <w:t>(</w:t>
      </w:r>
      <w:proofErr w:type="gramEnd"/>
      <w:r w:rsidRPr="000774BE">
        <w:rPr>
          <w:rFonts w:ascii="Consolas" w:eastAsia="Times New Roman" w:hAnsi="Consolas" w:cs="Courier New"/>
          <w:sz w:val="21"/>
          <w:szCs w:val="21"/>
        </w:rPr>
        <w:t>monitor</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w:t>
      </w:r>
      <w:proofErr w:type="spellStart"/>
      <w:r w:rsidRPr="000774BE">
        <w:rPr>
          <w:rFonts w:ascii="Consolas" w:eastAsia="Times New Roman" w:hAnsi="Consolas" w:cs="Courier New"/>
          <w:color w:val="BB2323"/>
          <w:sz w:val="21"/>
          <w:szCs w:val="21"/>
        </w:rPr>
        <w:t>val_loss</w:t>
      </w:r>
      <w:proofErr w:type="spellEnd"/>
      <w:r w:rsidRPr="000774BE">
        <w:rPr>
          <w:rFonts w:ascii="Consolas" w:eastAsia="Times New Roman" w:hAnsi="Consolas" w:cs="Courier New"/>
          <w:color w:val="BB2323"/>
          <w:sz w:val="21"/>
          <w:szCs w:val="21"/>
        </w:rPr>
        <w:t>'</w:t>
      </w:r>
      <w:r w:rsidRPr="000774BE">
        <w:rPr>
          <w:rFonts w:ascii="Consolas" w:eastAsia="Times New Roman" w:hAnsi="Consolas" w:cs="Courier New"/>
          <w:sz w:val="21"/>
          <w:szCs w:val="21"/>
        </w:rPr>
        <w:t>,</w:t>
      </w:r>
    </w:p>
    <w:p w14:paraId="5CD93E50"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mode</w:t>
      </w:r>
      <w:r w:rsidRPr="000774BE">
        <w:rPr>
          <w:rFonts w:ascii="Consolas" w:eastAsia="Times New Roman" w:hAnsi="Consolas" w:cs="Courier New"/>
          <w:color w:val="055BE0"/>
          <w:sz w:val="21"/>
          <w:szCs w:val="21"/>
        </w:rPr>
        <w:t>=</w:t>
      </w:r>
      <w:r w:rsidRPr="000774BE">
        <w:rPr>
          <w:rFonts w:ascii="Consolas" w:eastAsia="Times New Roman" w:hAnsi="Consolas" w:cs="Courier New"/>
          <w:color w:val="BB2323"/>
          <w:sz w:val="21"/>
          <w:szCs w:val="21"/>
        </w:rPr>
        <w:t>'min'</w:t>
      </w:r>
      <w:r w:rsidRPr="000774BE">
        <w:rPr>
          <w:rFonts w:ascii="Consolas" w:eastAsia="Times New Roman" w:hAnsi="Consolas" w:cs="Courier New"/>
          <w:sz w:val="21"/>
          <w:szCs w:val="21"/>
        </w:rPr>
        <w:t>,</w:t>
      </w:r>
    </w:p>
    <w:p w14:paraId="15386B84"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verbose</w:t>
      </w:r>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1</w:t>
      </w:r>
      <w:r w:rsidRPr="000774BE">
        <w:rPr>
          <w:rFonts w:ascii="Consolas" w:eastAsia="Times New Roman" w:hAnsi="Consolas" w:cs="Courier New"/>
          <w:sz w:val="21"/>
          <w:szCs w:val="21"/>
        </w:rPr>
        <w:t>,</w:t>
      </w:r>
    </w:p>
    <w:p w14:paraId="3081625F"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patience</w:t>
      </w:r>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10</w:t>
      </w:r>
      <w:r w:rsidRPr="000774BE">
        <w:rPr>
          <w:rFonts w:ascii="Consolas" w:eastAsia="Times New Roman" w:hAnsi="Consolas" w:cs="Courier New"/>
          <w:sz w:val="21"/>
          <w:szCs w:val="21"/>
        </w:rPr>
        <w:t>,</w:t>
      </w:r>
    </w:p>
    <w:p w14:paraId="6EA7B1EC"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min_delta</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0.0001</w:t>
      </w:r>
      <w:r w:rsidRPr="000774BE">
        <w:rPr>
          <w:rFonts w:ascii="Consolas" w:eastAsia="Times New Roman" w:hAnsi="Consolas" w:cs="Courier New"/>
          <w:sz w:val="21"/>
          <w:szCs w:val="21"/>
        </w:rPr>
        <w:t>,</w:t>
      </w:r>
    </w:p>
    <w:p w14:paraId="32619BA7"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factor</w:t>
      </w:r>
      <w:r w:rsidRPr="000774BE">
        <w:rPr>
          <w:rFonts w:ascii="Consolas" w:eastAsia="Times New Roman" w:hAnsi="Consolas" w:cs="Courier New"/>
          <w:color w:val="055BE0"/>
          <w:sz w:val="21"/>
          <w:szCs w:val="21"/>
        </w:rPr>
        <w:t>=</w:t>
      </w:r>
      <w:r w:rsidRPr="000774BE">
        <w:rPr>
          <w:rFonts w:ascii="Consolas" w:eastAsia="Times New Roman" w:hAnsi="Consolas" w:cs="Courier New"/>
          <w:color w:val="666666"/>
          <w:sz w:val="21"/>
          <w:szCs w:val="21"/>
        </w:rPr>
        <w:t>0.2</w:t>
      </w:r>
    </w:p>
    <w:p w14:paraId="659D2551"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
    <w:p w14:paraId="58AD717C"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callbacks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checkpointer</w:t>
      </w:r>
      <w:proofErr w:type="spellEnd"/>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earlystopping</w:t>
      </w:r>
      <w:proofErr w:type="spellEnd"/>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reduce_lr</w:t>
      </w:r>
      <w:proofErr w:type="spellEnd"/>
      <w:r w:rsidRPr="000774BE">
        <w:rPr>
          <w:rFonts w:ascii="Consolas" w:eastAsia="Times New Roman" w:hAnsi="Consolas" w:cs="Courier New"/>
          <w:sz w:val="21"/>
          <w:szCs w:val="21"/>
        </w:rPr>
        <w:t>]</w:t>
      </w:r>
    </w:p>
    <w:p w14:paraId="10E792D1"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p>
    <w:p w14:paraId="1EF81D91"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h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proofErr w:type="gramStart"/>
      <w:r w:rsidRPr="000774BE">
        <w:rPr>
          <w:rFonts w:ascii="Consolas" w:eastAsia="Times New Roman" w:hAnsi="Consolas" w:cs="Courier New"/>
          <w:sz w:val="21"/>
          <w:szCs w:val="21"/>
        </w:rPr>
        <w:t>model</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fit</w:t>
      </w:r>
      <w:proofErr w:type="spellEnd"/>
      <w:r w:rsidRPr="000774BE">
        <w:rPr>
          <w:rFonts w:ascii="Consolas" w:eastAsia="Times New Roman" w:hAnsi="Consolas" w:cs="Courier New"/>
          <w:sz w:val="21"/>
          <w:szCs w:val="21"/>
        </w:rPr>
        <w:t>(</w:t>
      </w:r>
      <w:proofErr w:type="spellStart"/>
      <w:proofErr w:type="gramEnd"/>
      <w:r w:rsidRPr="000774BE">
        <w:rPr>
          <w:rFonts w:ascii="Consolas" w:eastAsia="Times New Roman" w:hAnsi="Consolas" w:cs="Courier New"/>
          <w:sz w:val="21"/>
          <w:szCs w:val="21"/>
        </w:rPr>
        <w:t>train_generator</w:t>
      </w:r>
      <w:proofErr w:type="spellEnd"/>
      <w:r w:rsidRPr="000774BE">
        <w:rPr>
          <w:rFonts w:ascii="Consolas" w:eastAsia="Times New Roman" w:hAnsi="Consolas" w:cs="Courier New"/>
          <w:sz w:val="21"/>
          <w:szCs w:val="21"/>
        </w:rPr>
        <w:t xml:space="preserve">, </w:t>
      </w:r>
    </w:p>
    <w:p w14:paraId="2F92FBA6"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steps_per_epoch</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train_</w:t>
      </w:r>
      <w:proofErr w:type="gramStart"/>
      <w:r w:rsidRPr="000774BE">
        <w:rPr>
          <w:rFonts w:ascii="Consolas" w:eastAsia="Times New Roman" w:hAnsi="Consolas" w:cs="Courier New"/>
          <w:sz w:val="21"/>
          <w:szCs w:val="21"/>
        </w:rPr>
        <w:t>generator</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n</w:t>
      </w:r>
      <w:proofErr w:type="spellEnd"/>
      <w:proofErr w:type="gramEnd"/>
      <w:r w:rsidRPr="000774BE">
        <w:rPr>
          <w:rFonts w:ascii="Consolas" w:eastAsia="Times New Roman" w:hAnsi="Consolas" w:cs="Courier New"/>
          <w:sz w:val="21"/>
          <w:szCs w:val="21"/>
        </w:rPr>
        <w:t xml:space="preserve">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train_generator</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batch_size</w:t>
      </w:r>
      <w:proofErr w:type="spellEnd"/>
      <w:r w:rsidRPr="000774BE">
        <w:rPr>
          <w:rFonts w:ascii="Consolas" w:eastAsia="Times New Roman" w:hAnsi="Consolas" w:cs="Courier New"/>
          <w:sz w:val="21"/>
          <w:szCs w:val="21"/>
        </w:rPr>
        <w:t xml:space="preserve">, </w:t>
      </w:r>
    </w:p>
    <w:p w14:paraId="34CCDD15"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epochs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r w:rsidRPr="000774BE">
        <w:rPr>
          <w:rFonts w:ascii="Consolas" w:eastAsia="Times New Roman" w:hAnsi="Consolas" w:cs="Courier New"/>
          <w:color w:val="666666"/>
          <w:sz w:val="21"/>
          <w:szCs w:val="21"/>
        </w:rPr>
        <w:t>50</w:t>
      </w:r>
      <w:r w:rsidRPr="000774BE">
        <w:rPr>
          <w:rFonts w:ascii="Consolas" w:eastAsia="Times New Roman" w:hAnsi="Consolas" w:cs="Courier New"/>
          <w:sz w:val="21"/>
          <w:szCs w:val="21"/>
        </w:rPr>
        <w:t xml:space="preserve">, </w:t>
      </w:r>
    </w:p>
    <w:p w14:paraId="324A36F0"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validation_data</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valid_generator</w:t>
      </w:r>
      <w:proofErr w:type="spellEnd"/>
      <w:r w:rsidRPr="000774BE">
        <w:rPr>
          <w:rFonts w:ascii="Consolas" w:eastAsia="Times New Roman" w:hAnsi="Consolas" w:cs="Courier New"/>
          <w:sz w:val="21"/>
          <w:szCs w:val="21"/>
        </w:rPr>
        <w:t xml:space="preserve">, </w:t>
      </w:r>
    </w:p>
    <w:p w14:paraId="642A5387"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validation_steps</w:t>
      </w:r>
      <w:proofErr w:type="spellEnd"/>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valid_</w:t>
      </w:r>
      <w:proofErr w:type="gramStart"/>
      <w:r w:rsidRPr="000774BE">
        <w:rPr>
          <w:rFonts w:ascii="Consolas" w:eastAsia="Times New Roman" w:hAnsi="Consolas" w:cs="Courier New"/>
          <w:sz w:val="21"/>
          <w:szCs w:val="21"/>
        </w:rPr>
        <w:t>generator</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n</w:t>
      </w:r>
      <w:proofErr w:type="spellEnd"/>
      <w:proofErr w:type="gramEnd"/>
      <w:r w:rsidRPr="000774BE">
        <w:rPr>
          <w:rFonts w:ascii="Consolas" w:eastAsia="Times New Roman" w:hAnsi="Consolas" w:cs="Courier New"/>
          <w:sz w:val="21"/>
          <w:szCs w:val="21"/>
        </w:rPr>
        <w:t xml:space="preserve"> </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valid_generator</w:t>
      </w:r>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batch_size</w:t>
      </w:r>
      <w:proofErr w:type="spellEnd"/>
      <w:r w:rsidRPr="000774BE">
        <w:rPr>
          <w:rFonts w:ascii="Consolas" w:eastAsia="Times New Roman" w:hAnsi="Consolas" w:cs="Courier New"/>
          <w:sz w:val="21"/>
          <w:szCs w:val="21"/>
        </w:rPr>
        <w:t xml:space="preserve">, </w:t>
      </w:r>
    </w:p>
    <w:p w14:paraId="46D340AD" w14:textId="77777777" w:rsidR="000774BE" w:rsidRPr="000774BE" w:rsidRDefault="000774BE" w:rsidP="000774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rPr>
      </w:pPr>
      <w:r w:rsidRPr="000774BE">
        <w:rPr>
          <w:rFonts w:ascii="Consolas" w:eastAsia="Times New Roman" w:hAnsi="Consolas" w:cs="Courier New"/>
          <w:sz w:val="21"/>
          <w:szCs w:val="21"/>
        </w:rPr>
        <w:t xml:space="preserve">              callbacks</w:t>
      </w:r>
      <w:proofErr w:type="gramStart"/>
      <w:r w:rsidRPr="000774BE">
        <w:rPr>
          <w:rFonts w:ascii="Consolas" w:eastAsia="Times New Roman" w:hAnsi="Consolas" w:cs="Courier New"/>
          <w:color w:val="055BE0"/>
          <w:sz w:val="21"/>
          <w:szCs w:val="21"/>
        </w:rPr>
        <w:t>=</w:t>
      </w:r>
      <w:r w:rsidRPr="000774BE">
        <w:rPr>
          <w:rFonts w:ascii="Consolas" w:eastAsia="Times New Roman" w:hAnsi="Consolas" w:cs="Courier New"/>
          <w:sz w:val="21"/>
          <w:szCs w:val="21"/>
        </w:rPr>
        <w:t>[</w:t>
      </w:r>
      <w:proofErr w:type="spellStart"/>
      <w:proofErr w:type="gramEnd"/>
      <w:r w:rsidRPr="000774BE">
        <w:rPr>
          <w:rFonts w:ascii="Consolas" w:eastAsia="Times New Roman" w:hAnsi="Consolas" w:cs="Courier New"/>
          <w:sz w:val="21"/>
          <w:szCs w:val="21"/>
        </w:rPr>
        <w:t>checkpointer</w:t>
      </w:r>
      <w:proofErr w:type="spellEnd"/>
      <w:r w:rsidRPr="000774BE">
        <w:rPr>
          <w:rFonts w:ascii="Consolas" w:eastAsia="Times New Roman" w:hAnsi="Consolas" w:cs="Courier New"/>
          <w:sz w:val="21"/>
          <w:szCs w:val="21"/>
        </w:rPr>
        <w:t xml:space="preserve">, </w:t>
      </w:r>
      <w:proofErr w:type="spellStart"/>
      <w:r w:rsidRPr="000774BE">
        <w:rPr>
          <w:rFonts w:ascii="Consolas" w:eastAsia="Times New Roman" w:hAnsi="Consolas" w:cs="Courier New"/>
          <w:sz w:val="21"/>
          <w:szCs w:val="21"/>
        </w:rPr>
        <w:t>earlystopping</w:t>
      </w:r>
      <w:proofErr w:type="spellEnd"/>
      <w:r w:rsidRPr="000774BE">
        <w:rPr>
          <w:rFonts w:ascii="Consolas" w:eastAsia="Times New Roman" w:hAnsi="Consolas" w:cs="Courier New"/>
          <w:sz w:val="21"/>
          <w:szCs w:val="21"/>
        </w:rPr>
        <w:t>])</w:t>
      </w:r>
    </w:p>
    <w:p w14:paraId="726867C5" w14:textId="1910CE83" w:rsidR="000774BE" w:rsidRPr="000774BE" w:rsidRDefault="00B16327" w:rsidP="000774BE">
      <w:r>
        <w:rPr>
          <w:noProof/>
        </w:rPr>
        <w:lastRenderedPageBreak/>
        <w:drawing>
          <wp:inline distT="0" distB="0" distL="0" distR="0" wp14:anchorId="34CF3AF4" wp14:editId="7004B7E8">
            <wp:extent cx="5943600" cy="2767965"/>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767965"/>
                    </a:xfrm>
                    <a:prstGeom prst="rect">
                      <a:avLst/>
                    </a:prstGeom>
                  </pic:spPr>
                </pic:pic>
              </a:graphicData>
            </a:graphic>
          </wp:inline>
        </w:drawing>
      </w:r>
    </w:p>
    <w:p w14:paraId="07B42894" w14:textId="089F4050" w:rsidR="00B16327" w:rsidRPr="000774BE" w:rsidRDefault="00B16327" w:rsidP="000774BE">
      <w:r>
        <w:rPr>
          <w:noProof/>
        </w:rPr>
        <w:drawing>
          <wp:inline distT="0" distB="0" distL="0" distR="0" wp14:anchorId="6072FDB9" wp14:editId="71C6464D">
            <wp:extent cx="3912491" cy="3848977"/>
            <wp:effectExtent l="0" t="0" r="0" b="0"/>
            <wp:docPr id="65" name="Picture 65"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 screensho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7BB7B13E" w14:textId="77777777" w:rsidR="003B5D00" w:rsidRDefault="003B5D00" w:rsidP="003B5D00"/>
    <w:p w14:paraId="51178FEF" w14:textId="782DD7D7" w:rsidR="003B5D00" w:rsidRDefault="003B5D00" w:rsidP="009F00AE">
      <w:pPr>
        <w:pStyle w:val="Heading3"/>
        <w:numPr>
          <w:ilvl w:val="0"/>
          <w:numId w:val="26"/>
        </w:numPr>
      </w:pPr>
      <w:bookmarkStart w:id="67" w:name="_Toc65696091"/>
      <w:r>
        <w:lastRenderedPageBreak/>
        <w:t>Resnet</w:t>
      </w:r>
      <w:r w:rsidR="003720C3">
        <w:t>50</w:t>
      </w:r>
      <w:r w:rsidR="0096678E">
        <w:t>_2</w:t>
      </w:r>
      <w:r w:rsidR="003720C3">
        <w:t xml:space="preserve"> (different dropout</w:t>
      </w:r>
      <w:r>
        <w:t>)</w:t>
      </w:r>
      <w:bookmarkEnd w:id="67"/>
    </w:p>
    <w:p w14:paraId="0FF999C5" w14:textId="78399C51" w:rsidR="003B5D00" w:rsidRDefault="00D453D7" w:rsidP="003B5D00">
      <w:r>
        <w:rPr>
          <w:noProof/>
        </w:rPr>
        <w:drawing>
          <wp:inline distT="0" distB="0" distL="0" distR="0" wp14:anchorId="552EC271" wp14:editId="377A14AC">
            <wp:extent cx="5943600" cy="2748915"/>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4FE9710A" w14:textId="765620B8" w:rsidR="00D453D7" w:rsidRDefault="00D453D7" w:rsidP="003B5D00">
      <w:r>
        <w:rPr>
          <w:noProof/>
        </w:rPr>
        <w:drawing>
          <wp:inline distT="0" distB="0" distL="0" distR="0" wp14:anchorId="61323C1C" wp14:editId="565F9B24">
            <wp:extent cx="3912491" cy="3848977"/>
            <wp:effectExtent l="0" t="0" r="0" b="0"/>
            <wp:docPr id="67" name="Picture 6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electronics, screensho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758CDB27" w14:textId="7DD5AF50" w:rsidR="003B5D00" w:rsidRDefault="005E62EB" w:rsidP="009F00AE">
      <w:pPr>
        <w:pStyle w:val="Heading3"/>
        <w:numPr>
          <w:ilvl w:val="0"/>
          <w:numId w:val="26"/>
        </w:numPr>
      </w:pPr>
      <w:bookmarkStart w:id="68" w:name="_Toc65696092"/>
      <w:proofErr w:type="spellStart"/>
      <w:r>
        <w:lastRenderedPageBreak/>
        <w:t>MobileNet</w:t>
      </w:r>
      <w:proofErr w:type="spellEnd"/>
      <w:r>
        <w:t xml:space="preserve"> </w:t>
      </w:r>
      <w:r w:rsidR="003B5D00">
        <w:t>(</w:t>
      </w:r>
      <w:r>
        <w:t>different dropout</w:t>
      </w:r>
      <w:r w:rsidR="003B5D00">
        <w:t>)</w:t>
      </w:r>
      <w:bookmarkEnd w:id="68"/>
    </w:p>
    <w:p w14:paraId="37C05709" w14:textId="28EBCBC1" w:rsidR="003B5D00" w:rsidRDefault="007E096A" w:rsidP="003B5D00">
      <w:r>
        <w:rPr>
          <w:noProof/>
        </w:rPr>
        <w:drawing>
          <wp:inline distT="0" distB="0" distL="0" distR="0" wp14:anchorId="78F473DE" wp14:editId="46BB44A2">
            <wp:extent cx="5943600" cy="2748915"/>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7FDCE4C3" w14:textId="544D5D58" w:rsidR="007E096A" w:rsidRDefault="007E096A" w:rsidP="003B5D00">
      <w:r>
        <w:rPr>
          <w:noProof/>
        </w:rPr>
        <w:drawing>
          <wp:inline distT="0" distB="0" distL="0" distR="0" wp14:anchorId="3702D4FB" wp14:editId="160C2F67">
            <wp:extent cx="3912491" cy="3848977"/>
            <wp:effectExtent l="0" t="0" r="0" b="0"/>
            <wp:docPr id="69" name="Picture 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low confidence"/>
                    <pic:cNvPicPr/>
                  </pic:nvPicPr>
                  <pic:blipFill>
                    <a:blip r:embed="rId9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68D7D573" w14:textId="735D2AC1" w:rsidR="003B5D00" w:rsidRDefault="00603E87" w:rsidP="009F00AE">
      <w:pPr>
        <w:pStyle w:val="Heading3"/>
        <w:numPr>
          <w:ilvl w:val="0"/>
          <w:numId w:val="26"/>
        </w:numPr>
      </w:pPr>
      <w:bookmarkStart w:id="69" w:name="_Toc65696093"/>
      <w:r>
        <w:lastRenderedPageBreak/>
        <w:t>MobileNet</w:t>
      </w:r>
      <w:r w:rsidR="003B5D00">
        <w:t>_2 (</w:t>
      </w:r>
      <w:proofErr w:type="spellStart"/>
      <w:r>
        <w:t>pool_size</w:t>
      </w:r>
      <w:proofErr w:type="spellEnd"/>
      <w:proofErr w:type="gramStart"/>
      <w:r>
        <w:t>=(</w:t>
      </w:r>
      <w:proofErr w:type="gramEnd"/>
      <w:r>
        <w:t>2,2)</w:t>
      </w:r>
      <w:r w:rsidR="003B5D00">
        <w:t>)</w:t>
      </w:r>
      <w:bookmarkEnd w:id="69"/>
    </w:p>
    <w:p w14:paraId="3B248D2C" w14:textId="0ED1409E" w:rsidR="003B5D00" w:rsidRDefault="007D24FF" w:rsidP="003B5D00">
      <w:pPr>
        <w:rPr>
          <w:noProof/>
        </w:rPr>
      </w:pPr>
      <w:r>
        <w:rPr>
          <w:noProof/>
        </w:rPr>
        <w:drawing>
          <wp:inline distT="0" distB="0" distL="0" distR="0" wp14:anchorId="0CA8A260" wp14:editId="4BDA9E82">
            <wp:extent cx="5943600" cy="2748915"/>
            <wp:effectExtent l="0" t="0" r="0" b="0"/>
            <wp:docPr id="70" name="Picture 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2ACC0E13" w14:textId="722A287E" w:rsidR="00F63AC5" w:rsidRDefault="00F63AC5" w:rsidP="003B5D00">
      <w:pPr>
        <w:rPr>
          <w:noProof/>
        </w:rPr>
      </w:pPr>
      <w:r>
        <w:rPr>
          <w:noProof/>
        </w:rPr>
        <w:drawing>
          <wp:inline distT="0" distB="0" distL="0" distR="0" wp14:anchorId="56605DB0" wp14:editId="6030C17C">
            <wp:extent cx="3912491" cy="3848977"/>
            <wp:effectExtent l="0" t="0" r="0" b="0"/>
            <wp:docPr id="71"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04489626" w14:textId="0F7F7A33" w:rsidR="003B5D00" w:rsidRDefault="003B5D00" w:rsidP="009F00AE">
      <w:pPr>
        <w:pStyle w:val="Heading3"/>
        <w:numPr>
          <w:ilvl w:val="0"/>
          <w:numId w:val="26"/>
        </w:numPr>
      </w:pPr>
      <w:bookmarkStart w:id="70" w:name="_Toc65696094"/>
      <w:r>
        <w:lastRenderedPageBreak/>
        <w:t>MobileNet</w:t>
      </w:r>
      <w:r w:rsidR="00D2398E">
        <w:t>V2</w:t>
      </w:r>
      <w:bookmarkEnd w:id="70"/>
      <w:r>
        <w:t xml:space="preserve"> </w:t>
      </w:r>
    </w:p>
    <w:p w14:paraId="287FBEAF" w14:textId="606ECC44" w:rsidR="00C15944" w:rsidRDefault="00C15944" w:rsidP="00C15944">
      <w:r>
        <w:rPr>
          <w:noProof/>
        </w:rPr>
        <w:drawing>
          <wp:inline distT="0" distB="0" distL="0" distR="0" wp14:anchorId="1695CD96" wp14:editId="1B492721">
            <wp:extent cx="5943600" cy="2745105"/>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159F3E26" w14:textId="5551EB29" w:rsidR="00C15944" w:rsidRPr="00C15944" w:rsidRDefault="00C15944" w:rsidP="00C15944">
      <w:r>
        <w:rPr>
          <w:noProof/>
        </w:rPr>
        <w:drawing>
          <wp:inline distT="0" distB="0" distL="0" distR="0" wp14:anchorId="42B7763C" wp14:editId="0BB192D9">
            <wp:extent cx="3912491" cy="3848977"/>
            <wp:effectExtent l="0" t="0" r="0" b="0"/>
            <wp:docPr id="1024" name="Picture 1024"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picture containing text, electronics, screensho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6FB4D604" w14:textId="77777777" w:rsidR="003B5D00" w:rsidRPr="00CF6D84" w:rsidRDefault="003B5D00" w:rsidP="003B5D00"/>
    <w:p w14:paraId="134B865B" w14:textId="61ECB308" w:rsidR="00004E05" w:rsidRPr="00004E05" w:rsidRDefault="00D2398E" w:rsidP="009F00AE">
      <w:pPr>
        <w:pStyle w:val="Heading3"/>
        <w:numPr>
          <w:ilvl w:val="0"/>
          <w:numId w:val="26"/>
        </w:numPr>
      </w:pPr>
      <w:bookmarkStart w:id="71" w:name="_Toc65696095"/>
      <w:r>
        <w:lastRenderedPageBreak/>
        <w:t>ResNet1</w:t>
      </w:r>
      <w:r w:rsidR="005B45D2">
        <w:t>52</w:t>
      </w:r>
      <w:r w:rsidR="00781F24">
        <w:t xml:space="preserve"> </w:t>
      </w:r>
      <w:r w:rsidR="00004E05">
        <w:t>(</w:t>
      </w:r>
      <w:r w:rsidR="00004E05" w:rsidRPr="00004E05">
        <w:t>optimizer='</w:t>
      </w:r>
      <w:proofErr w:type="spellStart"/>
      <w:r w:rsidR="00004E05" w:rsidRPr="00004E05">
        <w:t>adagrad</w:t>
      </w:r>
      <w:proofErr w:type="spellEnd"/>
      <w:r w:rsidR="00004E05" w:rsidRPr="00004E05">
        <w:t>'</w:t>
      </w:r>
      <w:r w:rsidR="00004E05">
        <w:t>)</w:t>
      </w:r>
      <w:bookmarkEnd w:id="71"/>
    </w:p>
    <w:p w14:paraId="52AFF1D5" w14:textId="3FB9DD0C" w:rsidR="003B5D00" w:rsidRDefault="00597CA3" w:rsidP="003B5D00">
      <w:r>
        <w:rPr>
          <w:noProof/>
        </w:rPr>
        <w:drawing>
          <wp:inline distT="0" distB="0" distL="0" distR="0" wp14:anchorId="15B5B8DB" wp14:editId="79FED18C">
            <wp:extent cx="5943600" cy="2748915"/>
            <wp:effectExtent l="0" t="0" r="0" b="0"/>
            <wp:docPr id="1025" name="Picture 10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5861F27E" w14:textId="7279361A" w:rsidR="00597CA3" w:rsidRDefault="00597CA3" w:rsidP="003B5D00">
      <w:r>
        <w:rPr>
          <w:noProof/>
        </w:rPr>
        <w:drawing>
          <wp:inline distT="0" distB="0" distL="0" distR="0" wp14:anchorId="2F1D8885" wp14:editId="7DFB4234">
            <wp:extent cx="3912491" cy="3848977"/>
            <wp:effectExtent l="0" t="0" r="0" b="0"/>
            <wp:docPr id="1026" name="Picture 102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A picture containing text, electronics, screensho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42DD57FD" w14:textId="02F179F1" w:rsidR="003B5D00" w:rsidRDefault="005B45D2" w:rsidP="009F00AE">
      <w:pPr>
        <w:pStyle w:val="Heading3"/>
        <w:numPr>
          <w:ilvl w:val="0"/>
          <w:numId w:val="26"/>
        </w:numPr>
      </w:pPr>
      <w:bookmarkStart w:id="72" w:name="_Toc65696096"/>
      <w:r>
        <w:lastRenderedPageBreak/>
        <w:t>ResNet1</w:t>
      </w:r>
      <w:r w:rsidR="00D548AD">
        <w:t>01_2</w:t>
      </w:r>
      <w:r w:rsidR="00597CA3">
        <w:t xml:space="preserve"> (dropout = 0.1)</w:t>
      </w:r>
      <w:bookmarkEnd w:id="72"/>
    </w:p>
    <w:p w14:paraId="2E2E8D93" w14:textId="6CD3DB15" w:rsidR="00597CA3" w:rsidRPr="00597CA3" w:rsidRDefault="00A61C40" w:rsidP="00597CA3">
      <w:r>
        <w:rPr>
          <w:noProof/>
        </w:rPr>
        <w:drawing>
          <wp:inline distT="0" distB="0" distL="0" distR="0" wp14:anchorId="1B90442E" wp14:editId="447CBEAE">
            <wp:extent cx="5943600" cy="2748915"/>
            <wp:effectExtent l="0" t="0" r="0" b="0"/>
            <wp:docPr id="1027" name="Picture 10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02AA4CC" w14:textId="475628A9" w:rsidR="00A61C40" w:rsidRPr="00597CA3" w:rsidRDefault="00A61C40" w:rsidP="00597CA3">
      <w:r>
        <w:rPr>
          <w:noProof/>
        </w:rPr>
        <w:drawing>
          <wp:inline distT="0" distB="0" distL="0" distR="0" wp14:anchorId="4F62AB58" wp14:editId="21665BFA">
            <wp:extent cx="3912491" cy="3848977"/>
            <wp:effectExtent l="0" t="0" r="0" b="0"/>
            <wp:docPr id="1029" name="Picture 102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A picture containing text, electronics, screensho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912491" cy="3848977"/>
                    </a:xfrm>
                    <a:prstGeom prst="rect">
                      <a:avLst/>
                    </a:prstGeom>
                  </pic:spPr>
                </pic:pic>
              </a:graphicData>
            </a:graphic>
          </wp:inline>
        </w:drawing>
      </w:r>
    </w:p>
    <w:p w14:paraId="4C3F1C10" w14:textId="77777777" w:rsidR="00414DF5" w:rsidRPr="00414DF5" w:rsidRDefault="00414DF5" w:rsidP="00414DF5"/>
    <w:p w14:paraId="29672848" w14:textId="2ABEE8A2" w:rsidR="002F229F" w:rsidRDefault="000333E8" w:rsidP="000333E8">
      <w:pPr>
        <w:pStyle w:val="Heading2"/>
      </w:pPr>
      <w:bookmarkStart w:id="73" w:name="_Toc65696097"/>
      <w:r>
        <w:t>Image segmentation</w:t>
      </w:r>
      <w:bookmarkEnd w:id="73"/>
    </w:p>
    <w:p w14:paraId="78EF5A9A" w14:textId="4B9E0ACD" w:rsidR="006978A8" w:rsidRPr="006978A8" w:rsidRDefault="006978A8" w:rsidP="006978A8">
      <w:r>
        <w:t>Columns left to right:</w:t>
      </w:r>
    </w:p>
    <w:p w14:paraId="65347788" w14:textId="33A70D88" w:rsidR="006978A8" w:rsidRPr="006978A8" w:rsidRDefault="006978A8" w:rsidP="006978A8">
      <w:r w:rsidRPr="006978A8">
        <w:t xml:space="preserve">MRI image | Labelled Mask | </w:t>
      </w:r>
      <w:proofErr w:type="spellStart"/>
      <w:r w:rsidRPr="006978A8">
        <w:t>ResUNet</w:t>
      </w:r>
      <w:proofErr w:type="spellEnd"/>
      <w:r>
        <w:t xml:space="preserve"> predicted mask</w:t>
      </w:r>
      <w:r w:rsidRPr="006978A8">
        <w:t xml:space="preserve"> | </w:t>
      </w:r>
      <w:r>
        <w:t xml:space="preserve">labelled mask Overlay| </w:t>
      </w:r>
      <w:r w:rsidRPr="006978A8">
        <w:t xml:space="preserve">Predicted </w:t>
      </w:r>
      <w:proofErr w:type="gramStart"/>
      <w:r w:rsidRPr="006978A8">
        <w:t>Overlay</w:t>
      </w:r>
      <w:proofErr w:type="gramEnd"/>
    </w:p>
    <w:p w14:paraId="6B838819" w14:textId="77777777" w:rsidR="005D4EC5" w:rsidRPr="005D4EC5" w:rsidRDefault="005D4EC5" w:rsidP="005D4EC5"/>
    <w:p w14:paraId="7898FFA7" w14:textId="1712D19D" w:rsidR="00427908" w:rsidRPr="00427908" w:rsidRDefault="00296EA2" w:rsidP="00427908">
      <w:r>
        <w:rPr>
          <w:noProof/>
        </w:rPr>
        <w:drawing>
          <wp:inline distT="0" distB="0" distL="0" distR="0" wp14:anchorId="48004149" wp14:editId="3D06F77A">
            <wp:extent cx="2954401" cy="7305675"/>
            <wp:effectExtent l="0" t="0" r="0" b="0"/>
            <wp:docPr id="42" name="Picture 42" descr="A picture containing light, traffic, outdoor, l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light, traffic, outdoor, li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62994" cy="7326924"/>
                    </a:xfrm>
                    <a:prstGeom prst="rect">
                      <a:avLst/>
                    </a:prstGeom>
                  </pic:spPr>
                </pic:pic>
              </a:graphicData>
            </a:graphic>
          </wp:inline>
        </w:drawing>
      </w:r>
    </w:p>
    <w:p w14:paraId="72D966F7" w14:textId="391F4B6A" w:rsidR="0018691F" w:rsidRDefault="0018691F" w:rsidP="00847EE1"/>
    <w:p w14:paraId="0B71D8F2" w14:textId="0DD64FD7" w:rsidR="009C61EE" w:rsidRPr="009C61EE" w:rsidRDefault="009C61EE" w:rsidP="00847EE1"/>
    <w:sectPr w:rsidR="009C61EE" w:rsidRPr="009C61EE" w:rsidSect="00CF4BB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88DD07" w14:textId="77777777" w:rsidR="00B32970" w:rsidRDefault="00B32970" w:rsidP="00B32970">
      <w:pPr>
        <w:spacing w:after="0" w:line="240" w:lineRule="auto"/>
      </w:pPr>
      <w:r>
        <w:separator/>
      </w:r>
    </w:p>
  </w:endnote>
  <w:endnote w:type="continuationSeparator" w:id="0">
    <w:p w14:paraId="3B5DFD53" w14:textId="77777777" w:rsidR="00B32970" w:rsidRDefault="00B32970" w:rsidP="00B329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9BB55A" w14:textId="77777777" w:rsidR="00B32970" w:rsidRDefault="00B32970" w:rsidP="00B32970">
      <w:pPr>
        <w:spacing w:after="0" w:line="240" w:lineRule="auto"/>
      </w:pPr>
      <w:r>
        <w:separator/>
      </w:r>
    </w:p>
  </w:footnote>
  <w:footnote w:type="continuationSeparator" w:id="0">
    <w:p w14:paraId="3105A3A3" w14:textId="77777777" w:rsidR="00B32970" w:rsidRDefault="00B32970" w:rsidP="00B329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128E6"/>
    <w:multiLevelType w:val="hybridMultilevel"/>
    <w:tmpl w:val="7A04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91E17"/>
    <w:multiLevelType w:val="hybridMultilevel"/>
    <w:tmpl w:val="B802A822"/>
    <w:lvl w:ilvl="0" w:tplc="BB94917C">
      <w:start w:val="1"/>
      <w:numFmt w:val="decimal"/>
      <w:pStyle w:val="Heading3"/>
      <w:lvlText w:val="%1)"/>
      <w:lvlJc w:val="left"/>
      <w:pPr>
        <w:ind w:left="81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D7F39"/>
    <w:multiLevelType w:val="hybridMultilevel"/>
    <w:tmpl w:val="E1CA7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2852E8"/>
    <w:multiLevelType w:val="hybridMultilevel"/>
    <w:tmpl w:val="958813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01342"/>
    <w:multiLevelType w:val="hybridMultilevel"/>
    <w:tmpl w:val="EB302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40CE2"/>
    <w:multiLevelType w:val="hybridMultilevel"/>
    <w:tmpl w:val="FAA050CA"/>
    <w:lvl w:ilvl="0" w:tplc="0C2C473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31C5A"/>
    <w:multiLevelType w:val="hybridMultilevel"/>
    <w:tmpl w:val="A76C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67815"/>
    <w:multiLevelType w:val="hybridMultilevel"/>
    <w:tmpl w:val="F9D4E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B24623"/>
    <w:multiLevelType w:val="hybridMultilevel"/>
    <w:tmpl w:val="693210E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5A56EF92">
      <w:numFmt w:val="bullet"/>
      <w:lvlText w:val="•"/>
      <w:lvlJc w:val="left"/>
      <w:pPr>
        <w:tabs>
          <w:tab w:val="num" w:pos="2160"/>
        </w:tabs>
        <w:ind w:left="2160" w:hanging="360"/>
      </w:pPr>
      <w:rPr>
        <w:rFonts w:ascii="Arial" w:hAnsi="Arial" w:hint="default"/>
      </w:rPr>
    </w:lvl>
    <w:lvl w:ilvl="3" w:tplc="7226BA76" w:tentative="1">
      <w:start w:val="1"/>
      <w:numFmt w:val="bullet"/>
      <w:lvlText w:val="•"/>
      <w:lvlJc w:val="left"/>
      <w:pPr>
        <w:tabs>
          <w:tab w:val="num" w:pos="2880"/>
        </w:tabs>
        <w:ind w:left="2880" w:hanging="360"/>
      </w:pPr>
      <w:rPr>
        <w:rFonts w:ascii="Arial" w:hAnsi="Arial" w:hint="default"/>
      </w:rPr>
    </w:lvl>
    <w:lvl w:ilvl="4" w:tplc="D96A593C" w:tentative="1">
      <w:start w:val="1"/>
      <w:numFmt w:val="bullet"/>
      <w:lvlText w:val="•"/>
      <w:lvlJc w:val="left"/>
      <w:pPr>
        <w:tabs>
          <w:tab w:val="num" w:pos="3600"/>
        </w:tabs>
        <w:ind w:left="3600" w:hanging="360"/>
      </w:pPr>
      <w:rPr>
        <w:rFonts w:ascii="Arial" w:hAnsi="Arial" w:hint="default"/>
      </w:rPr>
    </w:lvl>
    <w:lvl w:ilvl="5" w:tplc="B3124440" w:tentative="1">
      <w:start w:val="1"/>
      <w:numFmt w:val="bullet"/>
      <w:lvlText w:val="•"/>
      <w:lvlJc w:val="left"/>
      <w:pPr>
        <w:tabs>
          <w:tab w:val="num" w:pos="4320"/>
        </w:tabs>
        <w:ind w:left="4320" w:hanging="360"/>
      </w:pPr>
      <w:rPr>
        <w:rFonts w:ascii="Arial" w:hAnsi="Arial" w:hint="default"/>
      </w:rPr>
    </w:lvl>
    <w:lvl w:ilvl="6" w:tplc="D0E2FDE8" w:tentative="1">
      <w:start w:val="1"/>
      <w:numFmt w:val="bullet"/>
      <w:lvlText w:val="•"/>
      <w:lvlJc w:val="left"/>
      <w:pPr>
        <w:tabs>
          <w:tab w:val="num" w:pos="5040"/>
        </w:tabs>
        <w:ind w:left="5040" w:hanging="360"/>
      </w:pPr>
      <w:rPr>
        <w:rFonts w:ascii="Arial" w:hAnsi="Arial" w:hint="default"/>
      </w:rPr>
    </w:lvl>
    <w:lvl w:ilvl="7" w:tplc="79F06CEA" w:tentative="1">
      <w:start w:val="1"/>
      <w:numFmt w:val="bullet"/>
      <w:lvlText w:val="•"/>
      <w:lvlJc w:val="left"/>
      <w:pPr>
        <w:tabs>
          <w:tab w:val="num" w:pos="5760"/>
        </w:tabs>
        <w:ind w:left="5760" w:hanging="360"/>
      </w:pPr>
      <w:rPr>
        <w:rFonts w:ascii="Arial" w:hAnsi="Arial" w:hint="default"/>
      </w:rPr>
    </w:lvl>
    <w:lvl w:ilvl="8" w:tplc="D204837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333FD0"/>
    <w:multiLevelType w:val="hybridMultilevel"/>
    <w:tmpl w:val="949835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956072A"/>
    <w:multiLevelType w:val="hybridMultilevel"/>
    <w:tmpl w:val="E7D470A2"/>
    <w:lvl w:ilvl="0" w:tplc="0C2C4736">
      <w:start w:val="1"/>
      <w:numFmt w:val="bullet"/>
      <w:lvlText w:val="•"/>
      <w:lvlJc w:val="left"/>
      <w:pPr>
        <w:tabs>
          <w:tab w:val="num" w:pos="720"/>
        </w:tabs>
        <w:ind w:left="720" w:hanging="360"/>
      </w:pPr>
      <w:rPr>
        <w:rFonts w:ascii="Arial" w:hAnsi="Arial" w:hint="default"/>
      </w:rPr>
    </w:lvl>
    <w:lvl w:ilvl="1" w:tplc="EAA2E108" w:tentative="1">
      <w:start w:val="1"/>
      <w:numFmt w:val="bullet"/>
      <w:lvlText w:val="•"/>
      <w:lvlJc w:val="left"/>
      <w:pPr>
        <w:tabs>
          <w:tab w:val="num" w:pos="1440"/>
        </w:tabs>
        <w:ind w:left="1440" w:hanging="360"/>
      </w:pPr>
      <w:rPr>
        <w:rFonts w:ascii="Arial" w:hAnsi="Arial" w:hint="default"/>
      </w:rPr>
    </w:lvl>
    <w:lvl w:ilvl="2" w:tplc="927287AC" w:tentative="1">
      <w:start w:val="1"/>
      <w:numFmt w:val="bullet"/>
      <w:lvlText w:val="•"/>
      <w:lvlJc w:val="left"/>
      <w:pPr>
        <w:tabs>
          <w:tab w:val="num" w:pos="2160"/>
        </w:tabs>
        <w:ind w:left="2160" w:hanging="360"/>
      </w:pPr>
      <w:rPr>
        <w:rFonts w:ascii="Arial" w:hAnsi="Arial" w:hint="default"/>
      </w:rPr>
    </w:lvl>
    <w:lvl w:ilvl="3" w:tplc="61543FA2" w:tentative="1">
      <w:start w:val="1"/>
      <w:numFmt w:val="bullet"/>
      <w:lvlText w:val="•"/>
      <w:lvlJc w:val="left"/>
      <w:pPr>
        <w:tabs>
          <w:tab w:val="num" w:pos="2880"/>
        </w:tabs>
        <w:ind w:left="2880" w:hanging="360"/>
      </w:pPr>
      <w:rPr>
        <w:rFonts w:ascii="Arial" w:hAnsi="Arial" w:hint="default"/>
      </w:rPr>
    </w:lvl>
    <w:lvl w:ilvl="4" w:tplc="876CB8B2" w:tentative="1">
      <w:start w:val="1"/>
      <w:numFmt w:val="bullet"/>
      <w:lvlText w:val="•"/>
      <w:lvlJc w:val="left"/>
      <w:pPr>
        <w:tabs>
          <w:tab w:val="num" w:pos="3600"/>
        </w:tabs>
        <w:ind w:left="3600" w:hanging="360"/>
      </w:pPr>
      <w:rPr>
        <w:rFonts w:ascii="Arial" w:hAnsi="Arial" w:hint="default"/>
      </w:rPr>
    </w:lvl>
    <w:lvl w:ilvl="5" w:tplc="37F07EDA" w:tentative="1">
      <w:start w:val="1"/>
      <w:numFmt w:val="bullet"/>
      <w:lvlText w:val="•"/>
      <w:lvlJc w:val="left"/>
      <w:pPr>
        <w:tabs>
          <w:tab w:val="num" w:pos="4320"/>
        </w:tabs>
        <w:ind w:left="4320" w:hanging="360"/>
      </w:pPr>
      <w:rPr>
        <w:rFonts w:ascii="Arial" w:hAnsi="Arial" w:hint="default"/>
      </w:rPr>
    </w:lvl>
    <w:lvl w:ilvl="6" w:tplc="EBD856BE" w:tentative="1">
      <w:start w:val="1"/>
      <w:numFmt w:val="bullet"/>
      <w:lvlText w:val="•"/>
      <w:lvlJc w:val="left"/>
      <w:pPr>
        <w:tabs>
          <w:tab w:val="num" w:pos="5040"/>
        </w:tabs>
        <w:ind w:left="5040" w:hanging="360"/>
      </w:pPr>
      <w:rPr>
        <w:rFonts w:ascii="Arial" w:hAnsi="Arial" w:hint="default"/>
      </w:rPr>
    </w:lvl>
    <w:lvl w:ilvl="7" w:tplc="09D20170" w:tentative="1">
      <w:start w:val="1"/>
      <w:numFmt w:val="bullet"/>
      <w:lvlText w:val="•"/>
      <w:lvlJc w:val="left"/>
      <w:pPr>
        <w:tabs>
          <w:tab w:val="num" w:pos="5760"/>
        </w:tabs>
        <w:ind w:left="5760" w:hanging="360"/>
      </w:pPr>
      <w:rPr>
        <w:rFonts w:ascii="Arial" w:hAnsi="Arial" w:hint="default"/>
      </w:rPr>
    </w:lvl>
    <w:lvl w:ilvl="8" w:tplc="6C5C8A3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C091249"/>
    <w:multiLevelType w:val="hybridMultilevel"/>
    <w:tmpl w:val="54BE7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D07EA"/>
    <w:multiLevelType w:val="hybridMultilevel"/>
    <w:tmpl w:val="797024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1AD6418"/>
    <w:multiLevelType w:val="hybridMultilevel"/>
    <w:tmpl w:val="5068271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781872"/>
    <w:multiLevelType w:val="hybridMultilevel"/>
    <w:tmpl w:val="0C2E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207C4"/>
    <w:multiLevelType w:val="hybridMultilevel"/>
    <w:tmpl w:val="0048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41572C"/>
    <w:multiLevelType w:val="hybridMultilevel"/>
    <w:tmpl w:val="DB20E32E"/>
    <w:lvl w:ilvl="0" w:tplc="21A2C49C">
      <w:start w:val="1"/>
      <w:numFmt w:val="bullet"/>
      <w:lvlText w:val="•"/>
      <w:lvlJc w:val="left"/>
      <w:pPr>
        <w:tabs>
          <w:tab w:val="num" w:pos="720"/>
        </w:tabs>
        <w:ind w:left="720" w:hanging="360"/>
      </w:pPr>
      <w:rPr>
        <w:rFonts w:ascii="Arial" w:hAnsi="Arial" w:hint="default"/>
      </w:rPr>
    </w:lvl>
    <w:lvl w:ilvl="1" w:tplc="3142094E">
      <w:start w:val="1"/>
      <w:numFmt w:val="bullet"/>
      <w:lvlText w:val="•"/>
      <w:lvlJc w:val="left"/>
      <w:pPr>
        <w:tabs>
          <w:tab w:val="num" w:pos="1440"/>
        </w:tabs>
        <w:ind w:left="1440" w:hanging="360"/>
      </w:pPr>
      <w:rPr>
        <w:rFonts w:ascii="Arial" w:hAnsi="Arial" w:hint="default"/>
      </w:rPr>
    </w:lvl>
    <w:lvl w:ilvl="2" w:tplc="5A56EF92">
      <w:numFmt w:val="bullet"/>
      <w:lvlText w:val="•"/>
      <w:lvlJc w:val="left"/>
      <w:pPr>
        <w:tabs>
          <w:tab w:val="num" w:pos="2160"/>
        </w:tabs>
        <w:ind w:left="2160" w:hanging="360"/>
      </w:pPr>
      <w:rPr>
        <w:rFonts w:ascii="Arial" w:hAnsi="Arial" w:hint="default"/>
      </w:rPr>
    </w:lvl>
    <w:lvl w:ilvl="3" w:tplc="7226BA76" w:tentative="1">
      <w:start w:val="1"/>
      <w:numFmt w:val="bullet"/>
      <w:lvlText w:val="•"/>
      <w:lvlJc w:val="left"/>
      <w:pPr>
        <w:tabs>
          <w:tab w:val="num" w:pos="2880"/>
        </w:tabs>
        <w:ind w:left="2880" w:hanging="360"/>
      </w:pPr>
      <w:rPr>
        <w:rFonts w:ascii="Arial" w:hAnsi="Arial" w:hint="default"/>
      </w:rPr>
    </w:lvl>
    <w:lvl w:ilvl="4" w:tplc="D96A593C" w:tentative="1">
      <w:start w:val="1"/>
      <w:numFmt w:val="bullet"/>
      <w:lvlText w:val="•"/>
      <w:lvlJc w:val="left"/>
      <w:pPr>
        <w:tabs>
          <w:tab w:val="num" w:pos="3600"/>
        </w:tabs>
        <w:ind w:left="3600" w:hanging="360"/>
      </w:pPr>
      <w:rPr>
        <w:rFonts w:ascii="Arial" w:hAnsi="Arial" w:hint="default"/>
      </w:rPr>
    </w:lvl>
    <w:lvl w:ilvl="5" w:tplc="B3124440" w:tentative="1">
      <w:start w:val="1"/>
      <w:numFmt w:val="bullet"/>
      <w:lvlText w:val="•"/>
      <w:lvlJc w:val="left"/>
      <w:pPr>
        <w:tabs>
          <w:tab w:val="num" w:pos="4320"/>
        </w:tabs>
        <w:ind w:left="4320" w:hanging="360"/>
      </w:pPr>
      <w:rPr>
        <w:rFonts w:ascii="Arial" w:hAnsi="Arial" w:hint="default"/>
      </w:rPr>
    </w:lvl>
    <w:lvl w:ilvl="6" w:tplc="D0E2FDE8" w:tentative="1">
      <w:start w:val="1"/>
      <w:numFmt w:val="bullet"/>
      <w:lvlText w:val="•"/>
      <w:lvlJc w:val="left"/>
      <w:pPr>
        <w:tabs>
          <w:tab w:val="num" w:pos="5040"/>
        </w:tabs>
        <w:ind w:left="5040" w:hanging="360"/>
      </w:pPr>
      <w:rPr>
        <w:rFonts w:ascii="Arial" w:hAnsi="Arial" w:hint="default"/>
      </w:rPr>
    </w:lvl>
    <w:lvl w:ilvl="7" w:tplc="79F06CEA" w:tentative="1">
      <w:start w:val="1"/>
      <w:numFmt w:val="bullet"/>
      <w:lvlText w:val="•"/>
      <w:lvlJc w:val="left"/>
      <w:pPr>
        <w:tabs>
          <w:tab w:val="num" w:pos="5760"/>
        </w:tabs>
        <w:ind w:left="5760" w:hanging="360"/>
      </w:pPr>
      <w:rPr>
        <w:rFonts w:ascii="Arial" w:hAnsi="Arial" w:hint="default"/>
      </w:rPr>
    </w:lvl>
    <w:lvl w:ilvl="8" w:tplc="D204837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D2E5C9E"/>
    <w:multiLevelType w:val="hybridMultilevel"/>
    <w:tmpl w:val="E9CE1510"/>
    <w:lvl w:ilvl="0" w:tplc="6470899C">
      <w:start w:val="1"/>
      <w:numFmt w:val="bullet"/>
      <w:lvlText w:val="•"/>
      <w:lvlJc w:val="left"/>
      <w:pPr>
        <w:tabs>
          <w:tab w:val="num" w:pos="720"/>
        </w:tabs>
        <w:ind w:left="720" w:hanging="360"/>
      </w:pPr>
      <w:rPr>
        <w:rFonts w:ascii="Arial" w:hAnsi="Arial" w:hint="default"/>
      </w:rPr>
    </w:lvl>
    <w:lvl w:ilvl="1" w:tplc="ADCC1AB0" w:tentative="1">
      <w:start w:val="1"/>
      <w:numFmt w:val="bullet"/>
      <w:lvlText w:val="•"/>
      <w:lvlJc w:val="left"/>
      <w:pPr>
        <w:tabs>
          <w:tab w:val="num" w:pos="1440"/>
        </w:tabs>
        <w:ind w:left="1440" w:hanging="360"/>
      </w:pPr>
      <w:rPr>
        <w:rFonts w:ascii="Arial" w:hAnsi="Arial" w:hint="default"/>
      </w:rPr>
    </w:lvl>
    <w:lvl w:ilvl="2" w:tplc="4D7E316C" w:tentative="1">
      <w:start w:val="1"/>
      <w:numFmt w:val="bullet"/>
      <w:lvlText w:val="•"/>
      <w:lvlJc w:val="left"/>
      <w:pPr>
        <w:tabs>
          <w:tab w:val="num" w:pos="2160"/>
        </w:tabs>
        <w:ind w:left="2160" w:hanging="360"/>
      </w:pPr>
      <w:rPr>
        <w:rFonts w:ascii="Arial" w:hAnsi="Arial" w:hint="default"/>
      </w:rPr>
    </w:lvl>
    <w:lvl w:ilvl="3" w:tplc="6E58C6CE" w:tentative="1">
      <w:start w:val="1"/>
      <w:numFmt w:val="bullet"/>
      <w:lvlText w:val="•"/>
      <w:lvlJc w:val="left"/>
      <w:pPr>
        <w:tabs>
          <w:tab w:val="num" w:pos="2880"/>
        </w:tabs>
        <w:ind w:left="2880" w:hanging="360"/>
      </w:pPr>
      <w:rPr>
        <w:rFonts w:ascii="Arial" w:hAnsi="Arial" w:hint="default"/>
      </w:rPr>
    </w:lvl>
    <w:lvl w:ilvl="4" w:tplc="7D0CA09C" w:tentative="1">
      <w:start w:val="1"/>
      <w:numFmt w:val="bullet"/>
      <w:lvlText w:val="•"/>
      <w:lvlJc w:val="left"/>
      <w:pPr>
        <w:tabs>
          <w:tab w:val="num" w:pos="3600"/>
        </w:tabs>
        <w:ind w:left="3600" w:hanging="360"/>
      </w:pPr>
      <w:rPr>
        <w:rFonts w:ascii="Arial" w:hAnsi="Arial" w:hint="default"/>
      </w:rPr>
    </w:lvl>
    <w:lvl w:ilvl="5" w:tplc="3250AAD8" w:tentative="1">
      <w:start w:val="1"/>
      <w:numFmt w:val="bullet"/>
      <w:lvlText w:val="•"/>
      <w:lvlJc w:val="left"/>
      <w:pPr>
        <w:tabs>
          <w:tab w:val="num" w:pos="4320"/>
        </w:tabs>
        <w:ind w:left="4320" w:hanging="360"/>
      </w:pPr>
      <w:rPr>
        <w:rFonts w:ascii="Arial" w:hAnsi="Arial" w:hint="default"/>
      </w:rPr>
    </w:lvl>
    <w:lvl w:ilvl="6" w:tplc="9F8EA276" w:tentative="1">
      <w:start w:val="1"/>
      <w:numFmt w:val="bullet"/>
      <w:lvlText w:val="•"/>
      <w:lvlJc w:val="left"/>
      <w:pPr>
        <w:tabs>
          <w:tab w:val="num" w:pos="5040"/>
        </w:tabs>
        <w:ind w:left="5040" w:hanging="360"/>
      </w:pPr>
      <w:rPr>
        <w:rFonts w:ascii="Arial" w:hAnsi="Arial" w:hint="default"/>
      </w:rPr>
    </w:lvl>
    <w:lvl w:ilvl="7" w:tplc="185A8928" w:tentative="1">
      <w:start w:val="1"/>
      <w:numFmt w:val="bullet"/>
      <w:lvlText w:val="•"/>
      <w:lvlJc w:val="left"/>
      <w:pPr>
        <w:tabs>
          <w:tab w:val="num" w:pos="5760"/>
        </w:tabs>
        <w:ind w:left="5760" w:hanging="360"/>
      </w:pPr>
      <w:rPr>
        <w:rFonts w:ascii="Arial" w:hAnsi="Arial" w:hint="default"/>
      </w:rPr>
    </w:lvl>
    <w:lvl w:ilvl="8" w:tplc="252A2F0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1E072B8"/>
    <w:multiLevelType w:val="hybridMultilevel"/>
    <w:tmpl w:val="BAE42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6265FC"/>
    <w:multiLevelType w:val="hybridMultilevel"/>
    <w:tmpl w:val="6D782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4210F"/>
    <w:multiLevelType w:val="hybridMultilevel"/>
    <w:tmpl w:val="E64A2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85623E"/>
    <w:multiLevelType w:val="hybridMultilevel"/>
    <w:tmpl w:val="4C4EB316"/>
    <w:lvl w:ilvl="0" w:tplc="3142094E">
      <w:start w:val="1"/>
      <w:numFmt w:val="bullet"/>
      <w:lvlText w:val="•"/>
      <w:lvlJc w:val="left"/>
      <w:pPr>
        <w:tabs>
          <w:tab w:val="num" w:pos="720"/>
        </w:tabs>
        <w:ind w:left="720" w:hanging="360"/>
      </w:pPr>
      <w:rPr>
        <w:rFonts w:ascii="Arial" w:hAnsi="Arial" w:hint="default"/>
      </w:rPr>
    </w:lvl>
    <w:lvl w:ilvl="1" w:tplc="EAA2E108" w:tentative="1">
      <w:start w:val="1"/>
      <w:numFmt w:val="bullet"/>
      <w:lvlText w:val="•"/>
      <w:lvlJc w:val="left"/>
      <w:pPr>
        <w:tabs>
          <w:tab w:val="num" w:pos="1440"/>
        </w:tabs>
        <w:ind w:left="1440" w:hanging="360"/>
      </w:pPr>
      <w:rPr>
        <w:rFonts w:ascii="Arial" w:hAnsi="Arial" w:hint="default"/>
      </w:rPr>
    </w:lvl>
    <w:lvl w:ilvl="2" w:tplc="927287AC" w:tentative="1">
      <w:start w:val="1"/>
      <w:numFmt w:val="bullet"/>
      <w:lvlText w:val="•"/>
      <w:lvlJc w:val="left"/>
      <w:pPr>
        <w:tabs>
          <w:tab w:val="num" w:pos="2160"/>
        </w:tabs>
        <w:ind w:left="2160" w:hanging="360"/>
      </w:pPr>
      <w:rPr>
        <w:rFonts w:ascii="Arial" w:hAnsi="Arial" w:hint="default"/>
      </w:rPr>
    </w:lvl>
    <w:lvl w:ilvl="3" w:tplc="61543FA2" w:tentative="1">
      <w:start w:val="1"/>
      <w:numFmt w:val="bullet"/>
      <w:lvlText w:val="•"/>
      <w:lvlJc w:val="left"/>
      <w:pPr>
        <w:tabs>
          <w:tab w:val="num" w:pos="2880"/>
        </w:tabs>
        <w:ind w:left="2880" w:hanging="360"/>
      </w:pPr>
      <w:rPr>
        <w:rFonts w:ascii="Arial" w:hAnsi="Arial" w:hint="default"/>
      </w:rPr>
    </w:lvl>
    <w:lvl w:ilvl="4" w:tplc="876CB8B2" w:tentative="1">
      <w:start w:val="1"/>
      <w:numFmt w:val="bullet"/>
      <w:lvlText w:val="•"/>
      <w:lvlJc w:val="left"/>
      <w:pPr>
        <w:tabs>
          <w:tab w:val="num" w:pos="3600"/>
        </w:tabs>
        <w:ind w:left="3600" w:hanging="360"/>
      </w:pPr>
      <w:rPr>
        <w:rFonts w:ascii="Arial" w:hAnsi="Arial" w:hint="default"/>
      </w:rPr>
    </w:lvl>
    <w:lvl w:ilvl="5" w:tplc="37F07EDA" w:tentative="1">
      <w:start w:val="1"/>
      <w:numFmt w:val="bullet"/>
      <w:lvlText w:val="•"/>
      <w:lvlJc w:val="left"/>
      <w:pPr>
        <w:tabs>
          <w:tab w:val="num" w:pos="4320"/>
        </w:tabs>
        <w:ind w:left="4320" w:hanging="360"/>
      </w:pPr>
      <w:rPr>
        <w:rFonts w:ascii="Arial" w:hAnsi="Arial" w:hint="default"/>
      </w:rPr>
    </w:lvl>
    <w:lvl w:ilvl="6" w:tplc="EBD856BE" w:tentative="1">
      <w:start w:val="1"/>
      <w:numFmt w:val="bullet"/>
      <w:lvlText w:val="•"/>
      <w:lvlJc w:val="left"/>
      <w:pPr>
        <w:tabs>
          <w:tab w:val="num" w:pos="5040"/>
        </w:tabs>
        <w:ind w:left="5040" w:hanging="360"/>
      </w:pPr>
      <w:rPr>
        <w:rFonts w:ascii="Arial" w:hAnsi="Arial" w:hint="default"/>
      </w:rPr>
    </w:lvl>
    <w:lvl w:ilvl="7" w:tplc="09D20170" w:tentative="1">
      <w:start w:val="1"/>
      <w:numFmt w:val="bullet"/>
      <w:lvlText w:val="•"/>
      <w:lvlJc w:val="left"/>
      <w:pPr>
        <w:tabs>
          <w:tab w:val="num" w:pos="5760"/>
        </w:tabs>
        <w:ind w:left="5760" w:hanging="360"/>
      </w:pPr>
      <w:rPr>
        <w:rFonts w:ascii="Arial" w:hAnsi="Arial" w:hint="default"/>
      </w:rPr>
    </w:lvl>
    <w:lvl w:ilvl="8" w:tplc="6C5C8A3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BE97501"/>
    <w:multiLevelType w:val="hybridMultilevel"/>
    <w:tmpl w:val="56A8CFAA"/>
    <w:lvl w:ilvl="0" w:tplc="1B82C31E">
      <w:start w:val="1"/>
      <w:numFmt w:val="bullet"/>
      <w:lvlText w:val="•"/>
      <w:lvlJc w:val="left"/>
      <w:pPr>
        <w:tabs>
          <w:tab w:val="num" w:pos="720"/>
        </w:tabs>
        <w:ind w:left="720" w:hanging="360"/>
      </w:pPr>
      <w:rPr>
        <w:rFonts w:ascii="Arial" w:hAnsi="Arial" w:hint="default"/>
      </w:rPr>
    </w:lvl>
    <w:lvl w:ilvl="1" w:tplc="DF789A6E">
      <w:numFmt w:val="bullet"/>
      <w:lvlText w:val="o"/>
      <w:lvlJc w:val="left"/>
      <w:pPr>
        <w:tabs>
          <w:tab w:val="num" w:pos="1440"/>
        </w:tabs>
        <w:ind w:left="1440" w:hanging="360"/>
      </w:pPr>
      <w:rPr>
        <w:rFonts w:ascii="Courier New" w:hAnsi="Courier New" w:hint="default"/>
      </w:rPr>
    </w:lvl>
    <w:lvl w:ilvl="2" w:tplc="04090001">
      <w:start w:val="1"/>
      <w:numFmt w:val="bullet"/>
      <w:lvlText w:val=""/>
      <w:lvlJc w:val="left"/>
      <w:pPr>
        <w:tabs>
          <w:tab w:val="num" w:pos="2160"/>
        </w:tabs>
        <w:ind w:left="2160" w:hanging="360"/>
      </w:pPr>
      <w:rPr>
        <w:rFonts w:ascii="Symbol" w:hAnsi="Symbol" w:hint="default"/>
      </w:rPr>
    </w:lvl>
    <w:lvl w:ilvl="3" w:tplc="763C5276" w:tentative="1">
      <w:start w:val="1"/>
      <w:numFmt w:val="bullet"/>
      <w:lvlText w:val="•"/>
      <w:lvlJc w:val="left"/>
      <w:pPr>
        <w:tabs>
          <w:tab w:val="num" w:pos="2880"/>
        </w:tabs>
        <w:ind w:left="2880" w:hanging="360"/>
      </w:pPr>
      <w:rPr>
        <w:rFonts w:ascii="Arial" w:hAnsi="Arial" w:hint="default"/>
      </w:rPr>
    </w:lvl>
    <w:lvl w:ilvl="4" w:tplc="D0F267DA" w:tentative="1">
      <w:start w:val="1"/>
      <w:numFmt w:val="bullet"/>
      <w:lvlText w:val="•"/>
      <w:lvlJc w:val="left"/>
      <w:pPr>
        <w:tabs>
          <w:tab w:val="num" w:pos="3600"/>
        </w:tabs>
        <w:ind w:left="3600" w:hanging="360"/>
      </w:pPr>
      <w:rPr>
        <w:rFonts w:ascii="Arial" w:hAnsi="Arial" w:hint="default"/>
      </w:rPr>
    </w:lvl>
    <w:lvl w:ilvl="5" w:tplc="879E42C8" w:tentative="1">
      <w:start w:val="1"/>
      <w:numFmt w:val="bullet"/>
      <w:lvlText w:val="•"/>
      <w:lvlJc w:val="left"/>
      <w:pPr>
        <w:tabs>
          <w:tab w:val="num" w:pos="4320"/>
        </w:tabs>
        <w:ind w:left="4320" w:hanging="360"/>
      </w:pPr>
      <w:rPr>
        <w:rFonts w:ascii="Arial" w:hAnsi="Arial" w:hint="default"/>
      </w:rPr>
    </w:lvl>
    <w:lvl w:ilvl="6" w:tplc="57829ADC" w:tentative="1">
      <w:start w:val="1"/>
      <w:numFmt w:val="bullet"/>
      <w:lvlText w:val="•"/>
      <w:lvlJc w:val="left"/>
      <w:pPr>
        <w:tabs>
          <w:tab w:val="num" w:pos="5040"/>
        </w:tabs>
        <w:ind w:left="5040" w:hanging="360"/>
      </w:pPr>
      <w:rPr>
        <w:rFonts w:ascii="Arial" w:hAnsi="Arial" w:hint="default"/>
      </w:rPr>
    </w:lvl>
    <w:lvl w:ilvl="7" w:tplc="4F38A18A" w:tentative="1">
      <w:start w:val="1"/>
      <w:numFmt w:val="bullet"/>
      <w:lvlText w:val="•"/>
      <w:lvlJc w:val="left"/>
      <w:pPr>
        <w:tabs>
          <w:tab w:val="num" w:pos="5760"/>
        </w:tabs>
        <w:ind w:left="5760" w:hanging="360"/>
      </w:pPr>
      <w:rPr>
        <w:rFonts w:ascii="Arial" w:hAnsi="Arial" w:hint="default"/>
      </w:rPr>
    </w:lvl>
    <w:lvl w:ilvl="8" w:tplc="A314E0D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29739C0"/>
    <w:multiLevelType w:val="hybridMultilevel"/>
    <w:tmpl w:val="65D89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2B23F51"/>
    <w:multiLevelType w:val="hybridMultilevel"/>
    <w:tmpl w:val="813A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0A7F5C"/>
    <w:multiLevelType w:val="hybridMultilevel"/>
    <w:tmpl w:val="9888F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637B58"/>
    <w:multiLevelType w:val="hybridMultilevel"/>
    <w:tmpl w:val="4E08F588"/>
    <w:lvl w:ilvl="0" w:tplc="E6D89F8E">
      <w:start w:val="1"/>
      <w:numFmt w:val="bullet"/>
      <w:lvlText w:val="•"/>
      <w:lvlJc w:val="left"/>
      <w:pPr>
        <w:tabs>
          <w:tab w:val="num" w:pos="720"/>
        </w:tabs>
        <w:ind w:left="720" w:hanging="360"/>
      </w:pPr>
      <w:rPr>
        <w:rFonts w:ascii="Arial" w:hAnsi="Arial" w:hint="default"/>
      </w:rPr>
    </w:lvl>
    <w:lvl w:ilvl="1" w:tplc="A9EC341E" w:tentative="1">
      <w:start w:val="1"/>
      <w:numFmt w:val="bullet"/>
      <w:lvlText w:val="•"/>
      <w:lvlJc w:val="left"/>
      <w:pPr>
        <w:tabs>
          <w:tab w:val="num" w:pos="1440"/>
        </w:tabs>
        <w:ind w:left="1440" w:hanging="360"/>
      </w:pPr>
      <w:rPr>
        <w:rFonts w:ascii="Arial" w:hAnsi="Arial" w:hint="default"/>
      </w:rPr>
    </w:lvl>
    <w:lvl w:ilvl="2" w:tplc="C8BE955E" w:tentative="1">
      <w:start w:val="1"/>
      <w:numFmt w:val="bullet"/>
      <w:lvlText w:val="•"/>
      <w:lvlJc w:val="left"/>
      <w:pPr>
        <w:tabs>
          <w:tab w:val="num" w:pos="2160"/>
        </w:tabs>
        <w:ind w:left="2160" w:hanging="360"/>
      </w:pPr>
      <w:rPr>
        <w:rFonts w:ascii="Arial" w:hAnsi="Arial" w:hint="default"/>
      </w:rPr>
    </w:lvl>
    <w:lvl w:ilvl="3" w:tplc="B2B2D368" w:tentative="1">
      <w:start w:val="1"/>
      <w:numFmt w:val="bullet"/>
      <w:lvlText w:val="•"/>
      <w:lvlJc w:val="left"/>
      <w:pPr>
        <w:tabs>
          <w:tab w:val="num" w:pos="2880"/>
        </w:tabs>
        <w:ind w:left="2880" w:hanging="360"/>
      </w:pPr>
      <w:rPr>
        <w:rFonts w:ascii="Arial" w:hAnsi="Arial" w:hint="default"/>
      </w:rPr>
    </w:lvl>
    <w:lvl w:ilvl="4" w:tplc="F18E9F68" w:tentative="1">
      <w:start w:val="1"/>
      <w:numFmt w:val="bullet"/>
      <w:lvlText w:val="•"/>
      <w:lvlJc w:val="left"/>
      <w:pPr>
        <w:tabs>
          <w:tab w:val="num" w:pos="3600"/>
        </w:tabs>
        <w:ind w:left="3600" w:hanging="360"/>
      </w:pPr>
      <w:rPr>
        <w:rFonts w:ascii="Arial" w:hAnsi="Arial" w:hint="default"/>
      </w:rPr>
    </w:lvl>
    <w:lvl w:ilvl="5" w:tplc="C6D21D78" w:tentative="1">
      <w:start w:val="1"/>
      <w:numFmt w:val="bullet"/>
      <w:lvlText w:val="•"/>
      <w:lvlJc w:val="left"/>
      <w:pPr>
        <w:tabs>
          <w:tab w:val="num" w:pos="4320"/>
        </w:tabs>
        <w:ind w:left="4320" w:hanging="360"/>
      </w:pPr>
      <w:rPr>
        <w:rFonts w:ascii="Arial" w:hAnsi="Arial" w:hint="default"/>
      </w:rPr>
    </w:lvl>
    <w:lvl w:ilvl="6" w:tplc="0DC0FFA2" w:tentative="1">
      <w:start w:val="1"/>
      <w:numFmt w:val="bullet"/>
      <w:lvlText w:val="•"/>
      <w:lvlJc w:val="left"/>
      <w:pPr>
        <w:tabs>
          <w:tab w:val="num" w:pos="5040"/>
        </w:tabs>
        <w:ind w:left="5040" w:hanging="360"/>
      </w:pPr>
      <w:rPr>
        <w:rFonts w:ascii="Arial" w:hAnsi="Arial" w:hint="default"/>
      </w:rPr>
    </w:lvl>
    <w:lvl w:ilvl="7" w:tplc="7634444A" w:tentative="1">
      <w:start w:val="1"/>
      <w:numFmt w:val="bullet"/>
      <w:lvlText w:val="•"/>
      <w:lvlJc w:val="left"/>
      <w:pPr>
        <w:tabs>
          <w:tab w:val="num" w:pos="5760"/>
        </w:tabs>
        <w:ind w:left="5760" w:hanging="360"/>
      </w:pPr>
      <w:rPr>
        <w:rFonts w:ascii="Arial" w:hAnsi="Arial" w:hint="default"/>
      </w:rPr>
    </w:lvl>
    <w:lvl w:ilvl="8" w:tplc="1B8AC73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D0131B1"/>
    <w:multiLevelType w:val="hybridMultilevel"/>
    <w:tmpl w:val="345AC7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E66F3F"/>
    <w:multiLevelType w:val="hybridMultilevel"/>
    <w:tmpl w:val="1896A252"/>
    <w:lvl w:ilvl="0" w:tplc="C5EA3C18">
      <w:start w:val="1"/>
      <w:numFmt w:val="bullet"/>
      <w:lvlText w:val="•"/>
      <w:lvlJc w:val="left"/>
      <w:pPr>
        <w:tabs>
          <w:tab w:val="num" w:pos="720"/>
        </w:tabs>
        <w:ind w:left="720" w:hanging="360"/>
      </w:pPr>
      <w:rPr>
        <w:rFonts w:ascii="Arial" w:hAnsi="Arial" w:hint="default"/>
      </w:rPr>
    </w:lvl>
    <w:lvl w:ilvl="1" w:tplc="F3245C00">
      <w:start w:val="1"/>
      <w:numFmt w:val="bullet"/>
      <w:lvlText w:val="•"/>
      <w:lvlJc w:val="left"/>
      <w:pPr>
        <w:tabs>
          <w:tab w:val="num" w:pos="1440"/>
        </w:tabs>
        <w:ind w:left="1440" w:hanging="360"/>
      </w:pPr>
      <w:rPr>
        <w:rFonts w:ascii="Arial" w:hAnsi="Arial" w:hint="default"/>
      </w:rPr>
    </w:lvl>
    <w:lvl w:ilvl="2" w:tplc="BE822CA2" w:tentative="1">
      <w:start w:val="1"/>
      <w:numFmt w:val="bullet"/>
      <w:lvlText w:val="•"/>
      <w:lvlJc w:val="left"/>
      <w:pPr>
        <w:tabs>
          <w:tab w:val="num" w:pos="2160"/>
        </w:tabs>
        <w:ind w:left="2160" w:hanging="360"/>
      </w:pPr>
      <w:rPr>
        <w:rFonts w:ascii="Arial" w:hAnsi="Arial" w:hint="default"/>
      </w:rPr>
    </w:lvl>
    <w:lvl w:ilvl="3" w:tplc="B2DEA0AA" w:tentative="1">
      <w:start w:val="1"/>
      <w:numFmt w:val="bullet"/>
      <w:lvlText w:val="•"/>
      <w:lvlJc w:val="left"/>
      <w:pPr>
        <w:tabs>
          <w:tab w:val="num" w:pos="2880"/>
        </w:tabs>
        <w:ind w:left="2880" w:hanging="360"/>
      </w:pPr>
      <w:rPr>
        <w:rFonts w:ascii="Arial" w:hAnsi="Arial" w:hint="default"/>
      </w:rPr>
    </w:lvl>
    <w:lvl w:ilvl="4" w:tplc="31722E10" w:tentative="1">
      <w:start w:val="1"/>
      <w:numFmt w:val="bullet"/>
      <w:lvlText w:val="•"/>
      <w:lvlJc w:val="left"/>
      <w:pPr>
        <w:tabs>
          <w:tab w:val="num" w:pos="3600"/>
        </w:tabs>
        <w:ind w:left="3600" w:hanging="360"/>
      </w:pPr>
      <w:rPr>
        <w:rFonts w:ascii="Arial" w:hAnsi="Arial" w:hint="default"/>
      </w:rPr>
    </w:lvl>
    <w:lvl w:ilvl="5" w:tplc="8932AEE6" w:tentative="1">
      <w:start w:val="1"/>
      <w:numFmt w:val="bullet"/>
      <w:lvlText w:val="•"/>
      <w:lvlJc w:val="left"/>
      <w:pPr>
        <w:tabs>
          <w:tab w:val="num" w:pos="4320"/>
        </w:tabs>
        <w:ind w:left="4320" w:hanging="360"/>
      </w:pPr>
      <w:rPr>
        <w:rFonts w:ascii="Arial" w:hAnsi="Arial" w:hint="default"/>
      </w:rPr>
    </w:lvl>
    <w:lvl w:ilvl="6" w:tplc="3168AE6E" w:tentative="1">
      <w:start w:val="1"/>
      <w:numFmt w:val="bullet"/>
      <w:lvlText w:val="•"/>
      <w:lvlJc w:val="left"/>
      <w:pPr>
        <w:tabs>
          <w:tab w:val="num" w:pos="5040"/>
        </w:tabs>
        <w:ind w:left="5040" w:hanging="360"/>
      </w:pPr>
      <w:rPr>
        <w:rFonts w:ascii="Arial" w:hAnsi="Arial" w:hint="default"/>
      </w:rPr>
    </w:lvl>
    <w:lvl w:ilvl="7" w:tplc="5CE071FE" w:tentative="1">
      <w:start w:val="1"/>
      <w:numFmt w:val="bullet"/>
      <w:lvlText w:val="•"/>
      <w:lvlJc w:val="left"/>
      <w:pPr>
        <w:tabs>
          <w:tab w:val="num" w:pos="5760"/>
        </w:tabs>
        <w:ind w:left="5760" w:hanging="360"/>
      </w:pPr>
      <w:rPr>
        <w:rFonts w:ascii="Arial" w:hAnsi="Arial" w:hint="default"/>
      </w:rPr>
    </w:lvl>
    <w:lvl w:ilvl="8" w:tplc="BCD0303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6D378D0"/>
    <w:multiLevelType w:val="hybridMultilevel"/>
    <w:tmpl w:val="F6F0034A"/>
    <w:lvl w:ilvl="0" w:tplc="79481C5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17125"/>
    <w:multiLevelType w:val="hybridMultilevel"/>
    <w:tmpl w:val="CE427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544675"/>
    <w:multiLevelType w:val="hybridMultilevel"/>
    <w:tmpl w:val="782494BC"/>
    <w:lvl w:ilvl="0" w:tplc="8152B818">
      <w:start w:val="1"/>
      <w:numFmt w:val="bullet"/>
      <w:lvlText w:val="•"/>
      <w:lvlJc w:val="left"/>
      <w:pPr>
        <w:tabs>
          <w:tab w:val="num" w:pos="720"/>
        </w:tabs>
        <w:ind w:left="720" w:hanging="360"/>
      </w:pPr>
      <w:rPr>
        <w:rFonts w:ascii="Arial" w:hAnsi="Arial" w:hint="default"/>
      </w:rPr>
    </w:lvl>
    <w:lvl w:ilvl="1" w:tplc="27868E94" w:tentative="1">
      <w:start w:val="1"/>
      <w:numFmt w:val="bullet"/>
      <w:lvlText w:val="•"/>
      <w:lvlJc w:val="left"/>
      <w:pPr>
        <w:tabs>
          <w:tab w:val="num" w:pos="1440"/>
        </w:tabs>
        <w:ind w:left="1440" w:hanging="360"/>
      </w:pPr>
      <w:rPr>
        <w:rFonts w:ascii="Arial" w:hAnsi="Arial" w:hint="default"/>
      </w:rPr>
    </w:lvl>
    <w:lvl w:ilvl="2" w:tplc="47342734" w:tentative="1">
      <w:start w:val="1"/>
      <w:numFmt w:val="bullet"/>
      <w:lvlText w:val="•"/>
      <w:lvlJc w:val="left"/>
      <w:pPr>
        <w:tabs>
          <w:tab w:val="num" w:pos="2160"/>
        </w:tabs>
        <w:ind w:left="2160" w:hanging="360"/>
      </w:pPr>
      <w:rPr>
        <w:rFonts w:ascii="Arial" w:hAnsi="Arial" w:hint="default"/>
      </w:rPr>
    </w:lvl>
    <w:lvl w:ilvl="3" w:tplc="606A3700" w:tentative="1">
      <w:start w:val="1"/>
      <w:numFmt w:val="bullet"/>
      <w:lvlText w:val="•"/>
      <w:lvlJc w:val="left"/>
      <w:pPr>
        <w:tabs>
          <w:tab w:val="num" w:pos="2880"/>
        </w:tabs>
        <w:ind w:left="2880" w:hanging="360"/>
      </w:pPr>
      <w:rPr>
        <w:rFonts w:ascii="Arial" w:hAnsi="Arial" w:hint="default"/>
      </w:rPr>
    </w:lvl>
    <w:lvl w:ilvl="4" w:tplc="46A45A90" w:tentative="1">
      <w:start w:val="1"/>
      <w:numFmt w:val="bullet"/>
      <w:lvlText w:val="•"/>
      <w:lvlJc w:val="left"/>
      <w:pPr>
        <w:tabs>
          <w:tab w:val="num" w:pos="3600"/>
        </w:tabs>
        <w:ind w:left="3600" w:hanging="360"/>
      </w:pPr>
      <w:rPr>
        <w:rFonts w:ascii="Arial" w:hAnsi="Arial" w:hint="default"/>
      </w:rPr>
    </w:lvl>
    <w:lvl w:ilvl="5" w:tplc="A3766BC6" w:tentative="1">
      <w:start w:val="1"/>
      <w:numFmt w:val="bullet"/>
      <w:lvlText w:val="•"/>
      <w:lvlJc w:val="left"/>
      <w:pPr>
        <w:tabs>
          <w:tab w:val="num" w:pos="4320"/>
        </w:tabs>
        <w:ind w:left="4320" w:hanging="360"/>
      </w:pPr>
      <w:rPr>
        <w:rFonts w:ascii="Arial" w:hAnsi="Arial" w:hint="default"/>
      </w:rPr>
    </w:lvl>
    <w:lvl w:ilvl="6" w:tplc="2438F86C" w:tentative="1">
      <w:start w:val="1"/>
      <w:numFmt w:val="bullet"/>
      <w:lvlText w:val="•"/>
      <w:lvlJc w:val="left"/>
      <w:pPr>
        <w:tabs>
          <w:tab w:val="num" w:pos="5040"/>
        </w:tabs>
        <w:ind w:left="5040" w:hanging="360"/>
      </w:pPr>
      <w:rPr>
        <w:rFonts w:ascii="Arial" w:hAnsi="Arial" w:hint="default"/>
      </w:rPr>
    </w:lvl>
    <w:lvl w:ilvl="7" w:tplc="ED80CB76" w:tentative="1">
      <w:start w:val="1"/>
      <w:numFmt w:val="bullet"/>
      <w:lvlText w:val="•"/>
      <w:lvlJc w:val="left"/>
      <w:pPr>
        <w:tabs>
          <w:tab w:val="num" w:pos="5760"/>
        </w:tabs>
        <w:ind w:left="5760" w:hanging="360"/>
      </w:pPr>
      <w:rPr>
        <w:rFonts w:ascii="Arial" w:hAnsi="Arial" w:hint="default"/>
      </w:rPr>
    </w:lvl>
    <w:lvl w:ilvl="8" w:tplc="03A055F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4AA7CCA"/>
    <w:multiLevelType w:val="hybridMultilevel"/>
    <w:tmpl w:val="6E88DA34"/>
    <w:lvl w:ilvl="0" w:tplc="B8E6BF88">
      <w:start w:val="1"/>
      <w:numFmt w:val="lowerLetter"/>
      <w:lvlText w:val="%1)"/>
      <w:lvlJc w:val="left"/>
      <w:pPr>
        <w:tabs>
          <w:tab w:val="num" w:pos="720"/>
        </w:tabs>
        <w:ind w:left="720" w:hanging="360"/>
      </w:pPr>
    </w:lvl>
    <w:lvl w:ilvl="1" w:tplc="774285A6">
      <w:start w:val="1"/>
      <w:numFmt w:val="lowerLetter"/>
      <w:lvlText w:val="%2)"/>
      <w:lvlJc w:val="left"/>
      <w:pPr>
        <w:tabs>
          <w:tab w:val="num" w:pos="1440"/>
        </w:tabs>
        <w:ind w:left="1440" w:hanging="360"/>
      </w:pPr>
    </w:lvl>
    <w:lvl w:ilvl="2" w:tplc="D6CAA09C">
      <w:numFmt w:val="none"/>
      <w:lvlText w:val=""/>
      <w:lvlJc w:val="left"/>
      <w:pPr>
        <w:tabs>
          <w:tab w:val="num" w:pos="360"/>
        </w:tabs>
      </w:pPr>
    </w:lvl>
    <w:lvl w:ilvl="3" w:tplc="0F34BF9A" w:tentative="1">
      <w:start w:val="1"/>
      <w:numFmt w:val="lowerLetter"/>
      <w:lvlText w:val="%4)"/>
      <w:lvlJc w:val="left"/>
      <w:pPr>
        <w:tabs>
          <w:tab w:val="num" w:pos="2880"/>
        </w:tabs>
        <w:ind w:left="2880" w:hanging="360"/>
      </w:pPr>
    </w:lvl>
    <w:lvl w:ilvl="4" w:tplc="1638CD52" w:tentative="1">
      <w:start w:val="1"/>
      <w:numFmt w:val="lowerLetter"/>
      <w:lvlText w:val="%5)"/>
      <w:lvlJc w:val="left"/>
      <w:pPr>
        <w:tabs>
          <w:tab w:val="num" w:pos="3600"/>
        </w:tabs>
        <w:ind w:left="3600" w:hanging="360"/>
      </w:pPr>
    </w:lvl>
    <w:lvl w:ilvl="5" w:tplc="3822F560" w:tentative="1">
      <w:start w:val="1"/>
      <w:numFmt w:val="lowerLetter"/>
      <w:lvlText w:val="%6)"/>
      <w:lvlJc w:val="left"/>
      <w:pPr>
        <w:tabs>
          <w:tab w:val="num" w:pos="4320"/>
        </w:tabs>
        <w:ind w:left="4320" w:hanging="360"/>
      </w:pPr>
    </w:lvl>
    <w:lvl w:ilvl="6" w:tplc="05CA641A" w:tentative="1">
      <w:start w:val="1"/>
      <w:numFmt w:val="lowerLetter"/>
      <w:lvlText w:val="%7)"/>
      <w:lvlJc w:val="left"/>
      <w:pPr>
        <w:tabs>
          <w:tab w:val="num" w:pos="5040"/>
        </w:tabs>
        <w:ind w:left="5040" w:hanging="360"/>
      </w:pPr>
    </w:lvl>
    <w:lvl w:ilvl="7" w:tplc="9D4E2146" w:tentative="1">
      <w:start w:val="1"/>
      <w:numFmt w:val="lowerLetter"/>
      <w:lvlText w:val="%8)"/>
      <w:lvlJc w:val="left"/>
      <w:pPr>
        <w:tabs>
          <w:tab w:val="num" w:pos="5760"/>
        </w:tabs>
        <w:ind w:left="5760" w:hanging="360"/>
      </w:pPr>
    </w:lvl>
    <w:lvl w:ilvl="8" w:tplc="EE0E2386" w:tentative="1">
      <w:start w:val="1"/>
      <w:numFmt w:val="lowerLetter"/>
      <w:lvlText w:val="%9)"/>
      <w:lvlJc w:val="left"/>
      <w:pPr>
        <w:tabs>
          <w:tab w:val="num" w:pos="6480"/>
        </w:tabs>
        <w:ind w:left="6480" w:hanging="360"/>
      </w:pPr>
    </w:lvl>
  </w:abstractNum>
  <w:abstractNum w:abstractNumId="33" w15:restartNumberingAfterBreak="0">
    <w:nsid w:val="76364C0C"/>
    <w:multiLevelType w:val="hybridMultilevel"/>
    <w:tmpl w:val="51C69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3C2CF1"/>
    <w:multiLevelType w:val="hybridMultilevel"/>
    <w:tmpl w:val="9278ACF4"/>
    <w:lvl w:ilvl="0" w:tplc="848A4B94">
      <w:start w:val="1"/>
      <w:numFmt w:val="bullet"/>
      <w:lvlText w:val="•"/>
      <w:lvlJc w:val="left"/>
      <w:pPr>
        <w:tabs>
          <w:tab w:val="num" w:pos="720"/>
        </w:tabs>
        <w:ind w:left="720" w:hanging="360"/>
      </w:pPr>
      <w:rPr>
        <w:rFonts w:ascii="Arial" w:hAnsi="Arial" w:hint="default"/>
      </w:rPr>
    </w:lvl>
    <w:lvl w:ilvl="1" w:tplc="EAA2E108" w:tentative="1">
      <w:start w:val="1"/>
      <w:numFmt w:val="bullet"/>
      <w:lvlText w:val="•"/>
      <w:lvlJc w:val="left"/>
      <w:pPr>
        <w:tabs>
          <w:tab w:val="num" w:pos="1440"/>
        </w:tabs>
        <w:ind w:left="1440" w:hanging="360"/>
      </w:pPr>
      <w:rPr>
        <w:rFonts w:ascii="Arial" w:hAnsi="Arial" w:hint="default"/>
      </w:rPr>
    </w:lvl>
    <w:lvl w:ilvl="2" w:tplc="927287AC" w:tentative="1">
      <w:start w:val="1"/>
      <w:numFmt w:val="bullet"/>
      <w:lvlText w:val="•"/>
      <w:lvlJc w:val="left"/>
      <w:pPr>
        <w:tabs>
          <w:tab w:val="num" w:pos="2160"/>
        </w:tabs>
        <w:ind w:left="2160" w:hanging="360"/>
      </w:pPr>
      <w:rPr>
        <w:rFonts w:ascii="Arial" w:hAnsi="Arial" w:hint="default"/>
      </w:rPr>
    </w:lvl>
    <w:lvl w:ilvl="3" w:tplc="61543FA2" w:tentative="1">
      <w:start w:val="1"/>
      <w:numFmt w:val="bullet"/>
      <w:lvlText w:val="•"/>
      <w:lvlJc w:val="left"/>
      <w:pPr>
        <w:tabs>
          <w:tab w:val="num" w:pos="2880"/>
        </w:tabs>
        <w:ind w:left="2880" w:hanging="360"/>
      </w:pPr>
      <w:rPr>
        <w:rFonts w:ascii="Arial" w:hAnsi="Arial" w:hint="default"/>
      </w:rPr>
    </w:lvl>
    <w:lvl w:ilvl="4" w:tplc="876CB8B2" w:tentative="1">
      <w:start w:val="1"/>
      <w:numFmt w:val="bullet"/>
      <w:lvlText w:val="•"/>
      <w:lvlJc w:val="left"/>
      <w:pPr>
        <w:tabs>
          <w:tab w:val="num" w:pos="3600"/>
        </w:tabs>
        <w:ind w:left="3600" w:hanging="360"/>
      </w:pPr>
      <w:rPr>
        <w:rFonts w:ascii="Arial" w:hAnsi="Arial" w:hint="default"/>
      </w:rPr>
    </w:lvl>
    <w:lvl w:ilvl="5" w:tplc="37F07EDA" w:tentative="1">
      <w:start w:val="1"/>
      <w:numFmt w:val="bullet"/>
      <w:lvlText w:val="•"/>
      <w:lvlJc w:val="left"/>
      <w:pPr>
        <w:tabs>
          <w:tab w:val="num" w:pos="4320"/>
        </w:tabs>
        <w:ind w:left="4320" w:hanging="360"/>
      </w:pPr>
      <w:rPr>
        <w:rFonts w:ascii="Arial" w:hAnsi="Arial" w:hint="default"/>
      </w:rPr>
    </w:lvl>
    <w:lvl w:ilvl="6" w:tplc="EBD856BE" w:tentative="1">
      <w:start w:val="1"/>
      <w:numFmt w:val="bullet"/>
      <w:lvlText w:val="•"/>
      <w:lvlJc w:val="left"/>
      <w:pPr>
        <w:tabs>
          <w:tab w:val="num" w:pos="5040"/>
        </w:tabs>
        <w:ind w:left="5040" w:hanging="360"/>
      </w:pPr>
      <w:rPr>
        <w:rFonts w:ascii="Arial" w:hAnsi="Arial" w:hint="default"/>
      </w:rPr>
    </w:lvl>
    <w:lvl w:ilvl="7" w:tplc="09D20170" w:tentative="1">
      <w:start w:val="1"/>
      <w:numFmt w:val="bullet"/>
      <w:lvlText w:val="•"/>
      <w:lvlJc w:val="left"/>
      <w:pPr>
        <w:tabs>
          <w:tab w:val="num" w:pos="5760"/>
        </w:tabs>
        <w:ind w:left="5760" w:hanging="360"/>
      </w:pPr>
      <w:rPr>
        <w:rFonts w:ascii="Arial" w:hAnsi="Arial" w:hint="default"/>
      </w:rPr>
    </w:lvl>
    <w:lvl w:ilvl="8" w:tplc="6C5C8A3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7170768"/>
    <w:multiLevelType w:val="hybridMultilevel"/>
    <w:tmpl w:val="A540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4765A0"/>
    <w:multiLevelType w:val="hybridMultilevel"/>
    <w:tmpl w:val="EB04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3032B4"/>
    <w:multiLevelType w:val="hybridMultilevel"/>
    <w:tmpl w:val="BCCC721A"/>
    <w:lvl w:ilvl="0" w:tplc="0C2C4736">
      <w:start w:val="1"/>
      <w:numFmt w:val="bullet"/>
      <w:lvlText w:val="•"/>
      <w:lvlJc w:val="left"/>
      <w:pPr>
        <w:tabs>
          <w:tab w:val="num" w:pos="720"/>
        </w:tabs>
        <w:ind w:left="720" w:hanging="360"/>
      </w:pPr>
      <w:rPr>
        <w:rFonts w:ascii="Arial" w:hAnsi="Arial" w:hint="default"/>
      </w:rPr>
    </w:lvl>
    <w:lvl w:ilvl="1" w:tplc="EAA2E108" w:tentative="1">
      <w:start w:val="1"/>
      <w:numFmt w:val="bullet"/>
      <w:lvlText w:val="•"/>
      <w:lvlJc w:val="left"/>
      <w:pPr>
        <w:tabs>
          <w:tab w:val="num" w:pos="1440"/>
        </w:tabs>
        <w:ind w:left="1440" w:hanging="360"/>
      </w:pPr>
      <w:rPr>
        <w:rFonts w:ascii="Arial" w:hAnsi="Arial" w:hint="default"/>
      </w:rPr>
    </w:lvl>
    <w:lvl w:ilvl="2" w:tplc="927287AC" w:tentative="1">
      <w:start w:val="1"/>
      <w:numFmt w:val="bullet"/>
      <w:lvlText w:val="•"/>
      <w:lvlJc w:val="left"/>
      <w:pPr>
        <w:tabs>
          <w:tab w:val="num" w:pos="2160"/>
        </w:tabs>
        <w:ind w:left="2160" w:hanging="360"/>
      </w:pPr>
      <w:rPr>
        <w:rFonts w:ascii="Arial" w:hAnsi="Arial" w:hint="default"/>
      </w:rPr>
    </w:lvl>
    <w:lvl w:ilvl="3" w:tplc="61543FA2" w:tentative="1">
      <w:start w:val="1"/>
      <w:numFmt w:val="bullet"/>
      <w:lvlText w:val="•"/>
      <w:lvlJc w:val="left"/>
      <w:pPr>
        <w:tabs>
          <w:tab w:val="num" w:pos="2880"/>
        </w:tabs>
        <w:ind w:left="2880" w:hanging="360"/>
      </w:pPr>
      <w:rPr>
        <w:rFonts w:ascii="Arial" w:hAnsi="Arial" w:hint="default"/>
      </w:rPr>
    </w:lvl>
    <w:lvl w:ilvl="4" w:tplc="876CB8B2" w:tentative="1">
      <w:start w:val="1"/>
      <w:numFmt w:val="bullet"/>
      <w:lvlText w:val="•"/>
      <w:lvlJc w:val="left"/>
      <w:pPr>
        <w:tabs>
          <w:tab w:val="num" w:pos="3600"/>
        </w:tabs>
        <w:ind w:left="3600" w:hanging="360"/>
      </w:pPr>
      <w:rPr>
        <w:rFonts w:ascii="Arial" w:hAnsi="Arial" w:hint="default"/>
      </w:rPr>
    </w:lvl>
    <w:lvl w:ilvl="5" w:tplc="37F07EDA" w:tentative="1">
      <w:start w:val="1"/>
      <w:numFmt w:val="bullet"/>
      <w:lvlText w:val="•"/>
      <w:lvlJc w:val="left"/>
      <w:pPr>
        <w:tabs>
          <w:tab w:val="num" w:pos="4320"/>
        </w:tabs>
        <w:ind w:left="4320" w:hanging="360"/>
      </w:pPr>
      <w:rPr>
        <w:rFonts w:ascii="Arial" w:hAnsi="Arial" w:hint="default"/>
      </w:rPr>
    </w:lvl>
    <w:lvl w:ilvl="6" w:tplc="EBD856BE" w:tentative="1">
      <w:start w:val="1"/>
      <w:numFmt w:val="bullet"/>
      <w:lvlText w:val="•"/>
      <w:lvlJc w:val="left"/>
      <w:pPr>
        <w:tabs>
          <w:tab w:val="num" w:pos="5040"/>
        </w:tabs>
        <w:ind w:left="5040" w:hanging="360"/>
      </w:pPr>
      <w:rPr>
        <w:rFonts w:ascii="Arial" w:hAnsi="Arial" w:hint="default"/>
      </w:rPr>
    </w:lvl>
    <w:lvl w:ilvl="7" w:tplc="09D20170" w:tentative="1">
      <w:start w:val="1"/>
      <w:numFmt w:val="bullet"/>
      <w:lvlText w:val="•"/>
      <w:lvlJc w:val="left"/>
      <w:pPr>
        <w:tabs>
          <w:tab w:val="num" w:pos="5760"/>
        </w:tabs>
        <w:ind w:left="5760" w:hanging="360"/>
      </w:pPr>
      <w:rPr>
        <w:rFonts w:ascii="Arial" w:hAnsi="Arial" w:hint="default"/>
      </w:rPr>
    </w:lvl>
    <w:lvl w:ilvl="8" w:tplc="6C5C8A30"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1"/>
    <w:lvlOverride w:ilvl="0">
      <w:startOverride w:val="1"/>
    </w:lvlOverride>
  </w:num>
  <w:num w:numId="3">
    <w:abstractNumId w:val="32"/>
  </w:num>
  <w:num w:numId="4">
    <w:abstractNumId w:val="14"/>
  </w:num>
  <w:num w:numId="5">
    <w:abstractNumId w:val="29"/>
    <w:lvlOverride w:ilvl="0">
      <w:startOverride w:val="1"/>
    </w:lvlOverride>
  </w:num>
  <w:num w:numId="6">
    <w:abstractNumId w:val="15"/>
  </w:num>
  <w:num w:numId="7">
    <w:abstractNumId w:val="24"/>
  </w:num>
  <w:num w:numId="8">
    <w:abstractNumId w:val="1"/>
    <w:lvlOverride w:ilvl="0">
      <w:startOverride w:val="1"/>
    </w:lvlOverride>
  </w:num>
  <w:num w:numId="9">
    <w:abstractNumId w:val="3"/>
  </w:num>
  <w:num w:numId="10">
    <w:abstractNumId w:val="16"/>
  </w:num>
  <w:num w:numId="11">
    <w:abstractNumId w:val="27"/>
  </w:num>
  <w:num w:numId="12">
    <w:abstractNumId w:val="8"/>
  </w:num>
  <w:num w:numId="13">
    <w:abstractNumId w:val="19"/>
  </w:num>
  <w:num w:numId="14">
    <w:abstractNumId w:val="6"/>
  </w:num>
  <w:num w:numId="15">
    <w:abstractNumId w:val="29"/>
    <w:lvlOverride w:ilvl="0">
      <w:startOverride w:val="1"/>
    </w:lvlOverride>
  </w:num>
  <w:num w:numId="16">
    <w:abstractNumId w:val="22"/>
  </w:num>
  <w:num w:numId="17">
    <w:abstractNumId w:val="18"/>
  </w:num>
  <w:num w:numId="18">
    <w:abstractNumId w:val="4"/>
  </w:num>
  <w:num w:numId="19">
    <w:abstractNumId w:val="30"/>
  </w:num>
  <w:num w:numId="20">
    <w:abstractNumId w:val="34"/>
  </w:num>
  <w:num w:numId="21">
    <w:abstractNumId w:val="29"/>
    <w:lvlOverride w:ilvl="0">
      <w:startOverride w:val="1"/>
    </w:lvlOverride>
  </w:num>
  <w:num w:numId="22">
    <w:abstractNumId w:val="29"/>
  </w:num>
  <w:num w:numId="23">
    <w:abstractNumId w:val="29"/>
    <w:lvlOverride w:ilvl="0">
      <w:startOverride w:val="1"/>
    </w:lvlOverride>
  </w:num>
  <w:num w:numId="24">
    <w:abstractNumId w:val="29"/>
    <w:lvlOverride w:ilvl="0">
      <w:startOverride w:val="1"/>
    </w:lvlOverride>
  </w:num>
  <w:num w:numId="25">
    <w:abstractNumId w:val="25"/>
  </w:num>
  <w:num w:numId="26">
    <w:abstractNumId w:val="13"/>
  </w:num>
  <w:num w:numId="27">
    <w:abstractNumId w:val="17"/>
  </w:num>
  <w:num w:numId="28">
    <w:abstractNumId w:val="26"/>
  </w:num>
  <w:num w:numId="29">
    <w:abstractNumId w:val="9"/>
  </w:num>
  <w:num w:numId="30">
    <w:abstractNumId w:val="23"/>
  </w:num>
  <w:num w:numId="31">
    <w:abstractNumId w:val="7"/>
  </w:num>
  <w:num w:numId="32">
    <w:abstractNumId w:val="20"/>
  </w:num>
  <w:num w:numId="33">
    <w:abstractNumId w:val="10"/>
  </w:num>
  <w:num w:numId="34">
    <w:abstractNumId w:val="21"/>
  </w:num>
  <w:num w:numId="35">
    <w:abstractNumId w:val="37"/>
  </w:num>
  <w:num w:numId="36">
    <w:abstractNumId w:val="31"/>
  </w:num>
  <w:num w:numId="37">
    <w:abstractNumId w:val="29"/>
    <w:lvlOverride w:ilvl="0">
      <w:startOverride w:val="1"/>
    </w:lvlOverride>
  </w:num>
  <w:num w:numId="38">
    <w:abstractNumId w:val="2"/>
  </w:num>
  <w:num w:numId="39">
    <w:abstractNumId w:val="5"/>
  </w:num>
  <w:num w:numId="40">
    <w:abstractNumId w:val="0"/>
  </w:num>
  <w:num w:numId="41">
    <w:abstractNumId w:val="12"/>
  </w:num>
  <w:num w:numId="42">
    <w:abstractNumId w:val="11"/>
  </w:num>
  <w:num w:numId="43">
    <w:abstractNumId w:val="35"/>
  </w:num>
  <w:num w:numId="44">
    <w:abstractNumId w:val="36"/>
  </w:num>
  <w:num w:numId="45">
    <w:abstractNumId w:val="33"/>
  </w:num>
  <w:num w:numId="46">
    <w:abstractNumId w:val="28"/>
  </w:num>
  <w:num w:numId="47">
    <w:abstractNumId w:val="29"/>
    <w:lvlOverride w:ilvl="0">
      <w:startOverride w:val="1"/>
    </w:lvlOverride>
  </w:num>
  <w:num w:numId="48">
    <w:abstractNumId w:val="29"/>
    <w:lvlOverride w:ilvl="0">
      <w:startOverride w:val="1"/>
    </w:lvlOverride>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irley Xu">
    <w15:presenceInfo w15:providerId="Windows Live" w15:userId="83c5507e85e8d5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819"/>
    <w:rsid w:val="00004E05"/>
    <w:rsid w:val="000105B5"/>
    <w:rsid w:val="00012022"/>
    <w:rsid w:val="00014297"/>
    <w:rsid w:val="00014581"/>
    <w:rsid w:val="00015D50"/>
    <w:rsid w:val="000174AD"/>
    <w:rsid w:val="00023273"/>
    <w:rsid w:val="0002385E"/>
    <w:rsid w:val="000240B3"/>
    <w:rsid w:val="00026A71"/>
    <w:rsid w:val="000333E8"/>
    <w:rsid w:val="00035258"/>
    <w:rsid w:val="000377F5"/>
    <w:rsid w:val="00040578"/>
    <w:rsid w:val="000415A0"/>
    <w:rsid w:val="00041983"/>
    <w:rsid w:val="00045C2C"/>
    <w:rsid w:val="00045FCC"/>
    <w:rsid w:val="000460B9"/>
    <w:rsid w:val="00052452"/>
    <w:rsid w:val="000541BB"/>
    <w:rsid w:val="0005553D"/>
    <w:rsid w:val="0005615B"/>
    <w:rsid w:val="00063FEE"/>
    <w:rsid w:val="00065844"/>
    <w:rsid w:val="00065C52"/>
    <w:rsid w:val="0006659F"/>
    <w:rsid w:val="00066D72"/>
    <w:rsid w:val="00066E28"/>
    <w:rsid w:val="00070908"/>
    <w:rsid w:val="00072656"/>
    <w:rsid w:val="000752A5"/>
    <w:rsid w:val="00077183"/>
    <w:rsid w:val="000774BE"/>
    <w:rsid w:val="00083DAD"/>
    <w:rsid w:val="00085850"/>
    <w:rsid w:val="00086721"/>
    <w:rsid w:val="0009236D"/>
    <w:rsid w:val="00092717"/>
    <w:rsid w:val="0009448F"/>
    <w:rsid w:val="000A14AE"/>
    <w:rsid w:val="000A3812"/>
    <w:rsid w:val="000A66B4"/>
    <w:rsid w:val="000A7423"/>
    <w:rsid w:val="000A7B9B"/>
    <w:rsid w:val="000B0A16"/>
    <w:rsid w:val="000B2B14"/>
    <w:rsid w:val="000B476E"/>
    <w:rsid w:val="000C06AD"/>
    <w:rsid w:val="000C2AF1"/>
    <w:rsid w:val="000C480E"/>
    <w:rsid w:val="000C4EA0"/>
    <w:rsid w:val="000D0413"/>
    <w:rsid w:val="000D176F"/>
    <w:rsid w:val="000D26FC"/>
    <w:rsid w:val="000D4C13"/>
    <w:rsid w:val="000D581E"/>
    <w:rsid w:val="000D69C2"/>
    <w:rsid w:val="000D7D17"/>
    <w:rsid w:val="000F3787"/>
    <w:rsid w:val="000F5BCF"/>
    <w:rsid w:val="001015B5"/>
    <w:rsid w:val="0010308B"/>
    <w:rsid w:val="001031A2"/>
    <w:rsid w:val="00104444"/>
    <w:rsid w:val="0010775C"/>
    <w:rsid w:val="001101CC"/>
    <w:rsid w:val="00111D54"/>
    <w:rsid w:val="001166A0"/>
    <w:rsid w:val="001168CB"/>
    <w:rsid w:val="0011694D"/>
    <w:rsid w:val="00121801"/>
    <w:rsid w:val="00121B81"/>
    <w:rsid w:val="00125AA3"/>
    <w:rsid w:val="0013038C"/>
    <w:rsid w:val="00132080"/>
    <w:rsid w:val="0013243C"/>
    <w:rsid w:val="001336E4"/>
    <w:rsid w:val="00137D2E"/>
    <w:rsid w:val="00141F0B"/>
    <w:rsid w:val="00142162"/>
    <w:rsid w:val="00142E7A"/>
    <w:rsid w:val="00151C9F"/>
    <w:rsid w:val="0015350B"/>
    <w:rsid w:val="00153647"/>
    <w:rsid w:val="001543F2"/>
    <w:rsid w:val="00154BE6"/>
    <w:rsid w:val="001567A5"/>
    <w:rsid w:val="00156AC6"/>
    <w:rsid w:val="00157364"/>
    <w:rsid w:val="0016292A"/>
    <w:rsid w:val="00162EA3"/>
    <w:rsid w:val="00167B86"/>
    <w:rsid w:val="00167D4F"/>
    <w:rsid w:val="00170B79"/>
    <w:rsid w:val="00172EE8"/>
    <w:rsid w:val="001744B4"/>
    <w:rsid w:val="001761FE"/>
    <w:rsid w:val="00183591"/>
    <w:rsid w:val="00185EE9"/>
    <w:rsid w:val="0018608A"/>
    <w:rsid w:val="0018691F"/>
    <w:rsid w:val="001869C9"/>
    <w:rsid w:val="00187723"/>
    <w:rsid w:val="00194641"/>
    <w:rsid w:val="00194B65"/>
    <w:rsid w:val="001958CC"/>
    <w:rsid w:val="00195C83"/>
    <w:rsid w:val="001972BC"/>
    <w:rsid w:val="001A1CEE"/>
    <w:rsid w:val="001A2189"/>
    <w:rsid w:val="001A313E"/>
    <w:rsid w:val="001A369E"/>
    <w:rsid w:val="001A3F50"/>
    <w:rsid w:val="001A67EA"/>
    <w:rsid w:val="001A7803"/>
    <w:rsid w:val="001B09A1"/>
    <w:rsid w:val="001B2491"/>
    <w:rsid w:val="001C03CB"/>
    <w:rsid w:val="001D0913"/>
    <w:rsid w:val="001D497B"/>
    <w:rsid w:val="001D4FC1"/>
    <w:rsid w:val="001D6D7F"/>
    <w:rsid w:val="001E24CD"/>
    <w:rsid w:val="001E2B4A"/>
    <w:rsid w:val="001E3DAB"/>
    <w:rsid w:val="001E5A4E"/>
    <w:rsid w:val="001E6903"/>
    <w:rsid w:val="001E69B9"/>
    <w:rsid w:val="001E79E2"/>
    <w:rsid w:val="001F4D79"/>
    <w:rsid w:val="001F5173"/>
    <w:rsid w:val="001F7560"/>
    <w:rsid w:val="00200F7D"/>
    <w:rsid w:val="00201917"/>
    <w:rsid w:val="002052D2"/>
    <w:rsid w:val="00210D7F"/>
    <w:rsid w:val="00210F84"/>
    <w:rsid w:val="00212145"/>
    <w:rsid w:val="00213F97"/>
    <w:rsid w:val="0021786C"/>
    <w:rsid w:val="00220DAC"/>
    <w:rsid w:val="00222C5F"/>
    <w:rsid w:val="002233AC"/>
    <w:rsid w:val="00225882"/>
    <w:rsid w:val="00225E98"/>
    <w:rsid w:val="00226DF4"/>
    <w:rsid w:val="0023049B"/>
    <w:rsid w:val="00231D23"/>
    <w:rsid w:val="00232477"/>
    <w:rsid w:val="00233421"/>
    <w:rsid w:val="0023409F"/>
    <w:rsid w:val="002370D8"/>
    <w:rsid w:val="002372E7"/>
    <w:rsid w:val="00237403"/>
    <w:rsid w:val="00240FE3"/>
    <w:rsid w:val="0025044D"/>
    <w:rsid w:val="00250B8F"/>
    <w:rsid w:val="00252B90"/>
    <w:rsid w:val="00253099"/>
    <w:rsid w:val="0025427C"/>
    <w:rsid w:val="002571BE"/>
    <w:rsid w:val="002576A1"/>
    <w:rsid w:val="00257AC8"/>
    <w:rsid w:val="002600D8"/>
    <w:rsid w:val="002619EA"/>
    <w:rsid w:val="00263137"/>
    <w:rsid w:val="00265044"/>
    <w:rsid w:val="00265923"/>
    <w:rsid w:val="00267BCF"/>
    <w:rsid w:val="002700B6"/>
    <w:rsid w:val="00270428"/>
    <w:rsid w:val="00272968"/>
    <w:rsid w:val="00274C1A"/>
    <w:rsid w:val="00275068"/>
    <w:rsid w:val="00281717"/>
    <w:rsid w:val="0028332C"/>
    <w:rsid w:val="00286C13"/>
    <w:rsid w:val="00292155"/>
    <w:rsid w:val="00292720"/>
    <w:rsid w:val="00292FF9"/>
    <w:rsid w:val="00293819"/>
    <w:rsid w:val="00296487"/>
    <w:rsid w:val="0029665A"/>
    <w:rsid w:val="00296EA2"/>
    <w:rsid w:val="002A34C4"/>
    <w:rsid w:val="002B0F2F"/>
    <w:rsid w:val="002B35FB"/>
    <w:rsid w:val="002B44C6"/>
    <w:rsid w:val="002B5BAD"/>
    <w:rsid w:val="002B6FE0"/>
    <w:rsid w:val="002B7938"/>
    <w:rsid w:val="002C25E9"/>
    <w:rsid w:val="002C3189"/>
    <w:rsid w:val="002C321D"/>
    <w:rsid w:val="002C3507"/>
    <w:rsid w:val="002C643D"/>
    <w:rsid w:val="002C6528"/>
    <w:rsid w:val="002C6DCA"/>
    <w:rsid w:val="002C729C"/>
    <w:rsid w:val="002C75A3"/>
    <w:rsid w:val="002D22FC"/>
    <w:rsid w:val="002D2CE0"/>
    <w:rsid w:val="002D40A3"/>
    <w:rsid w:val="002D4723"/>
    <w:rsid w:val="002E0CF0"/>
    <w:rsid w:val="002E1F3A"/>
    <w:rsid w:val="002E698C"/>
    <w:rsid w:val="002F06E2"/>
    <w:rsid w:val="002F0A1F"/>
    <w:rsid w:val="002F1260"/>
    <w:rsid w:val="002F229F"/>
    <w:rsid w:val="002F436A"/>
    <w:rsid w:val="0030226C"/>
    <w:rsid w:val="003038A6"/>
    <w:rsid w:val="00303A7B"/>
    <w:rsid w:val="00303EF5"/>
    <w:rsid w:val="0030553F"/>
    <w:rsid w:val="0030723D"/>
    <w:rsid w:val="00313BCF"/>
    <w:rsid w:val="003146EA"/>
    <w:rsid w:val="00314FD6"/>
    <w:rsid w:val="003151BA"/>
    <w:rsid w:val="003175DE"/>
    <w:rsid w:val="003178D9"/>
    <w:rsid w:val="00322271"/>
    <w:rsid w:val="00324E03"/>
    <w:rsid w:val="00326226"/>
    <w:rsid w:val="00326A6B"/>
    <w:rsid w:val="003315E7"/>
    <w:rsid w:val="003328A5"/>
    <w:rsid w:val="003337B0"/>
    <w:rsid w:val="003342A9"/>
    <w:rsid w:val="00334777"/>
    <w:rsid w:val="00334E78"/>
    <w:rsid w:val="00344B25"/>
    <w:rsid w:val="00344C18"/>
    <w:rsid w:val="00344CCE"/>
    <w:rsid w:val="00346631"/>
    <w:rsid w:val="00350730"/>
    <w:rsid w:val="003522A1"/>
    <w:rsid w:val="003528F6"/>
    <w:rsid w:val="00354ED6"/>
    <w:rsid w:val="003569E3"/>
    <w:rsid w:val="00360943"/>
    <w:rsid w:val="0036577A"/>
    <w:rsid w:val="003657B7"/>
    <w:rsid w:val="00367046"/>
    <w:rsid w:val="00370270"/>
    <w:rsid w:val="00371746"/>
    <w:rsid w:val="003720C3"/>
    <w:rsid w:val="00372AE4"/>
    <w:rsid w:val="0037322C"/>
    <w:rsid w:val="00374880"/>
    <w:rsid w:val="0037535F"/>
    <w:rsid w:val="00375B44"/>
    <w:rsid w:val="00380752"/>
    <w:rsid w:val="00382B55"/>
    <w:rsid w:val="00383C27"/>
    <w:rsid w:val="003847EB"/>
    <w:rsid w:val="003855BC"/>
    <w:rsid w:val="0038610B"/>
    <w:rsid w:val="003905C3"/>
    <w:rsid w:val="00391BFC"/>
    <w:rsid w:val="0039364D"/>
    <w:rsid w:val="00394D0E"/>
    <w:rsid w:val="003A0428"/>
    <w:rsid w:val="003A0DB1"/>
    <w:rsid w:val="003A2623"/>
    <w:rsid w:val="003A283B"/>
    <w:rsid w:val="003A3710"/>
    <w:rsid w:val="003B1F17"/>
    <w:rsid w:val="003B20C7"/>
    <w:rsid w:val="003B257C"/>
    <w:rsid w:val="003B441A"/>
    <w:rsid w:val="003B4F20"/>
    <w:rsid w:val="003B5D00"/>
    <w:rsid w:val="003C25BA"/>
    <w:rsid w:val="003C395E"/>
    <w:rsid w:val="003C3CF6"/>
    <w:rsid w:val="003C5553"/>
    <w:rsid w:val="003C77F9"/>
    <w:rsid w:val="003C7D8F"/>
    <w:rsid w:val="003D1796"/>
    <w:rsid w:val="003D201E"/>
    <w:rsid w:val="003D3240"/>
    <w:rsid w:val="003D43F1"/>
    <w:rsid w:val="003D560B"/>
    <w:rsid w:val="003D6C39"/>
    <w:rsid w:val="003E3369"/>
    <w:rsid w:val="003E3A8F"/>
    <w:rsid w:val="003E7C38"/>
    <w:rsid w:val="003F3ACB"/>
    <w:rsid w:val="003F4619"/>
    <w:rsid w:val="003F6888"/>
    <w:rsid w:val="003F77C5"/>
    <w:rsid w:val="00402353"/>
    <w:rsid w:val="004032C0"/>
    <w:rsid w:val="0040474C"/>
    <w:rsid w:val="00404A89"/>
    <w:rsid w:val="004075CE"/>
    <w:rsid w:val="00410357"/>
    <w:rsid w:val="00411C9E"/>
    <w:rsid w:val="00412D9E"/>
    <w:rsid w:val="00414783"/>
    <w:rsid w:val="00414DF5"/>
    <w:rsid w:val="00421A30"/>
    <w:rsid w:val="00421A8B"/>
    <w:rsid w:val="00421FA2"/>
    <w:rsid w:val="00423041"/>
    <w:rsid w:val="0042360B"/>
    <w:rsid w:val="00424F93"/>
    <w:rsid w:val="004262DD"/>
    <w:rsid w:val="00427908"/>
    <w:rsid w:val="0043334B"/>
    <w:rsid w:val="00435898"/>
    <w:rsid w:val="00440E3B"/>
    <w:rsid w:val="004431D1"/>
    <w:rsid w:val="004461C5"/>
    <w:rsid w:val="00446495"/>
    <w:rsid w:val="0044686F"/>
    <w:rsid w:val="0045327C"/>
    <w:rsid w:val="0045526D"/>
    <w:rsid w:val="00456B81"/>
    <w:rsid w:val="00457D7B"/>
    <w:rsid w:val="00460E0E"/>
    <w:rsid w:val="0046592D"/>
    <w:rsid w:val="004663B8"/>
    <w:rsid w:val="00470AF1"/>
    <w:rsid w:val="00471725"/>
    <w:rsid w:val="00471BB3"/>
    <w:rsid w:val="00477B2E"/>
    <w:rsid w:val="0048293E"/>
    <w:rsid w:val="00484F74"/>
    <w:rsid w:val="004876A1"/>
    <w:rsid w:val="004901C3"/>
    <w:rsid w:val="00490FA4"/>
    <w:rsid w:val="00491A40"/>
    <w:rsid w:val="00497917"/>
    <w:rsid w:val="00497C85"/>
    <w:rsid w:val="004A0F2F"/>
    <w:rsid w:val="004A1D7D"/>
    <w:rsid w:val="004A20B4"/>
    <w:rsid w:val="004A35F0"/>
    <w:rsid w:val="004A4C93"/>
    <w:rsid w:val="004A61AE"/>
    <w:rsid w:val="004A76D6"/>
    <w:rsid w:val="004A790C"/>
    <w:rsid w:val="004B091C"/>
    <w:rsid w:val="004B1CE6"/>
    <w:rsid w:val="004B4734"/>
    <w:rsid w:val="004B4E84"/>
    <w:rsid w:val="004B55DE"/>
    <w:rsid w:val="004B58DF"/>
    <w:rsid w:val="004B634E"/>
    <w:rsid w:val="004B7F3F"/>
    <w:rsid w:val="004C0242"/>
    <w:rsid w:val="004C36F6"/>
    <w:rsid w:val="004C6455"/>
    <w:rsid w:val="004D00A8"/>
    <w:rsid w:val="004D16A4"/>
    <w:rsid w:val="004D3991"/>
    <w:rsid w:val="004D5BC1"/>
    <w:rsid w:val="004D5BE5"/>
    <w:rsid w:val="004D6395"/>
    <w:rsid w:val="004D7107"/>
    <w:rsid w:val="004D76E3"/>
    <w:rsid w:val="004E0EB6"/>
    <w:rsid w:val="004E1A94"/>
    <w:rsid w:val="004E3877"/>
    <w:rsid w:val="004E3E91"/>
    <w:rsid w:val="004E483C"/>
    <w:rsid w:val="004E493A"/>
    <w:rsid w:val="004E4C05"/>
    <w:rsid w:val="004E524D"/>
    <w:rsid w:val="004E5B87"/>
    <w:rsid w:val="004E772F"/>
    <w:rsid w:val="004F2A9B"/>
    <w:rsid w:val="004F3E2C"/>
    <w:rsid w:val="004F407D"/>
    <w:rsid w:val="004F4624"/>
    <w:rsid w:val="004F5335"/>
    <w:rsid w:val="00500285"/>
    <w:rsid w:val="00502880"/>
    <w:rsid w:val="00503027"/>
    <w:rsid w:val="005030D5"/>
    <w:rsid w:val="00504350"/>
    <w:rsid w:val="005066C8"/>
    <w:rsid w:val="005112DB"/>
    <w:rsid w:val="00513E24"/>
    <w:rsid w:val="005170B8"/>
    <w:rsid w:val="0051720A"/>
    <w:rsid w:val="00517A0F"/>
    <w:rsid w:val="00517BF0"/>
    <w:rsid w:val="0052177F"/>
    <w:rsid w:val="00524E71"/>
    <w:rsid w:val="00524F97"/>
    <w:rsid w:val="00527E0E"/>
    <w:rsid w:val="0053170C"/>
    <w:rsid w:val="005335CF"/>
    <w:rsid w:val="00533AF3"/>
    <w:rsid w:val="00533D7D"/>
    <w:rsid w:val="00534786"/>
    <w:rsid w:val="00534884"/>
    <w:rsid w:val="00534FC2"/>
    <w:rsid w:val="00535716"/>
    <w:rsid w:val="00535F3E"/>
    <w:rsid w:val="0054035B"/>
    <w:rsid w:val="0054250D"/>
    <w:rsid w:val="00542B37"/>
    <w:rsid w:val="00547E8C"/>
    <w:rsid w:val="00551489"/>
    <w:rsid w:val="00551701"/>
    <w:rsid w:val="005521C0"/>
    <w:rsid w:val="00552886"/>
    <w:rsid w:val="005530E9"/>
    <w:rsid w:val="005546C9"/>
    <w:rsid w:val="00556C0C"/>
    <w:rsid w:val="0056055B"/>
    <w:rsid w:val="00561D61"/>
    <w:rsid w:val="005625B0"/>
    <w:rsid w:val="00563E69"/>
    <w:rsid w:val="00571C6A"/>
    <w:rsid w:val="0057406A"/>
    <w:rsid w:val="00576095"/>
    <w:rsid w:val="00576209"/>
    <w:rsid w:val="005768B2"/>
    <w:rsid w:val="00581011"/>
    <w:rsid w:val="005810C0"/>
    <w:rsid w:val="00582E8F"/>
    <w:rsid w:val="00584753"/>
    <w:rsid w:val="00592898"/>
    <w:rsid w:val="005940EF"/>
    <w:rsid w:val="0059445F"/>
    <w:rsid w:val="00597CA3"/>
    <w:rsid w:val="005A16F5"/>
    <w:rsid w:val="005A608E"/>
    <w:rsid w:val="005A69A1"/>
    <w:rsid w:val="005B0AB0"/>
    <w:rsid w:val="005B0BE1"/>
    <w:rsid w:val="005B20B1"/>
    <w:rsid w:val="005B4125"/>
    <w:rsid w:val="005B45D2"/>
    <w:rsid w:val="005B5023"/>
    <w:rsid w:val="005B6B94"/>
    <w:rsid w:val="005B789E"/>
    <w:rsid w:val="005B7957"/>
    <w:rsid w:val="005C1C6C"/>
    <w:rsid w:val="005C3F36"/>
    <w:rsid w:val="005D0F6E"/>
    <w:rsid w:val="005D1300"/>
    <w:rsid w:val="005D2610"/>
    <w:rsid w:val="005D4EC5"/>
    <w:rsid w:val="005D512E"/>
    <w:rsid w:val="005E0461"/>
    <w:rsid w:val="005E2B16"/>
    <w:rsid w:val="005E628B"/>
    <w:rsid w:val="005E62EB"/>
    <w:rsid w:val="005E691F"/>
    <w:rsid w:val="005E6AAC"/>
    <w:rsid w:val="005E74A0"/>
    <w:rsid w:val="005E7D94"/>
    <w:rsid w:val="005F1627"/>
    <w:rsid w:val="005F1D88"/>
    <w:rsid w:val="005F30D7"/>
    <w:rsid w:val="005F32A4"/>
    <w:rsid w:val="005F48AC"/>
    <w:rsid w:val="005F4BAA"/>
    <w:rsid w:val="005F6F8B"/>
    <w:rsid w:val="005F71E8"/>
    <w:rsid w:val="00601B55"/>
    <w:rsid w:val="00601FF7"/>
    <w:rsid w:val="00603582"/>
    <w:rsid w:val="00603CE5"/>
    <w:rsid w:val="00603E87"/>
    <w:rsid w:val="00607712"/>
    <w:rsid w:val="006110F9"/>
    <w:rsid w:val="0061111F"/>
    <w:rsid w:val="0061382F"/>
    <w:rsid w:val="00617B9E"/>
    <w:rsid w:val="00617C09"/>
    <w:rsid w:val="00620AA0"/>
    <w:rsid w:val="006214BF"/>
    <w:rsid w:val="00622871"/>
    <w:rsid w:val="00623852"/>
    <w:rsid w:val="0063397E"/>
    <w:rsid w:val="006364AA"/>
    <w:rsid w:val="00640DAF"/>
    <w:rsid w:val="00641055"/>
    <w:rsid w:val="00642155"/>
    <w:rsid w:val="006439DB"/>
    <w:rsid w:val="00644093"/>
    <w:rsid w:val="00644770"/>
    <w:rsid w:val="00647D63"/>
    <w:rsid w:val="00647FCC"/>
    <w:rsid w:val="0065142C"/>
    <w:rsid w:val="00653770"/>
    <w:rsid w:val="00654D96"/>
    <w:rsid w:val="00654DA6"/>
    <w:rsid w:val="006625C7"/>
    <w:rsid w:val="006669E3"/>
    <w:rsid w:val="00672B3B"/>
    <w:rsid w:val="00672EB7"/>
    <w:rsid w:val="0067354B"/>
    <w:rsid w:val="00673D66"/>
    <w:rsid w:val="0067451A"/>
    <w:rsid w:val="0068090F"/>
    <w:rsid w:val="006817D4"/>
    <w:rsid w:val="00682A2F"/>
    <w:rsid w:val="006842A9"/>
    <w:rsid w:val="00684C14"/>
    <w:rsid w:val="00685E01"/>
    <w:rsid w:val="00687DCC"/>
    <w:rsid w:val="00687F2C"/>
    <w:rsid w:val="00693161"/>
    <w:rsid w:val="00696DAA"/>
    <w:rsid w:val="006978A8"/>
    <w:rsid w:val="006A073E"/>
    <w:rsid w:val="006A478C"/>
    <w:rsid w:val="006A6194"/>
    <w:rsid w:val="006A7208"/>
    <w:rsid w:val="006A77AD"/>
    <w:rsid w:val="006B1C30"/>
    <w:rsid w:val="006B2C8A"/>
    <w:rsid w:val="006B3022"/>
    <w:rsid w:val="006C082A"/>
    <w:rsid w:val="006C4701"/>
    <w:rsid w:val="006C5711"/>
    <w:rsid w:val="006C5D20"/>
    <w:rsid w:val="006D0BE4"/>
    <w:rsid w:val="006D3E69"/>
    <w:rsid w:val="006D4257"/>
    <w:rsid w:val="006E2761"/>
    <w:rsid w:val="006E2E60"/>
    <w:rsid w:val="006E41E9"/>
    <w:rsid w:val="006E72EC"/>
    <w:rsid w:val="006E73F3"/>
    <w:rsid w:val="006E7EC7"/>
    <w:rsid w:val="006F0DA5"/>
    <w:rsid w:val="006F1E84"/>
    <w:rsid w:val="006F2D16"/>
    <w:rsid w:val="006F2D51"/>
    <w:rsid w:val="006F2FB4"/>
    <w:rsid w:val="006F7A85"/>
    <w:rsid w:val="00703985"/>
    <w:rsid w:val="0070468F"/>
    <w:rsid w:val="0070553A"/>
    <w:rsid w:val="0070788E"/>
    <w:rsid w:val="00707D7C"/>
    <w:rsid w:val="0071474E"/>
    <w:rsid w:val="00715DC8"/>
    <w:rsid w:val="007174B1"/>
    <w:rsid w:val="0072006C"/>
    <w:rsid w:val="00727150"/>
    <w:rsid w:val="00731B96"/>
    <w:rsid w:val="00734419"/>
    <w:rsid w:val="00736162"/>
    <w:rsid w:val="00736594"/>
    <w:rsid w:val="00737874"/>
    <w:rsid w:val="00741064"/>
    <w:rsid w:val="0074262D"/>
    <w:rsid w:val="00742754"/>
    <w:rsid w:val="00745E3A"/>
    <w:rsid w:val="007544CD"/>
    <w:rsid w:val="007608ED"/>
    <w:rsid w:val="007646C4"/>
    <w:rsid w:val="0076511F"/>
    <w:rsid w:val="00766691"/>
    <w:rsid w:val="0076685E"/>
    <w:rsid w:val="00771BC6"/>
    <w:rsid w:val="007723C6"/>
    <w:rsid w:val="00775E2E"/>
    <w:rsid w:val="00777322"/>
    <w:rsid w:val="007803C1"/>
    <w:rsid w:val="007814ED"/>
    <w:rsid w:val="007818EE"/>
    <w:rsid w:val="00781F24"/>
    <w:rsid w:val="00782CB2"/>
    <w:rsid w:val="00787F8F"/>
    <w:rsid w:val="007919A6"/>
    <w:rsid w:val="00791CFF"/>
    <w:rsid w:val="007936EC"/>
    <w:rsid w:val="0079420D"/>
    <w:rsid w:val="007A1A24"/>
    <w:rsid w:val="007A4F9B"/>
    <w:rsid w:val="007B024A"/>
    <w:rsid w:val="007C0542"/>
    <w:rsid w:val="007C1AD6"/>
    <w:rsid w:val="007C379D"/>
    <w:rsid w:val="007C43C4"/>
    <w:rsid w:val="007C7E24"/>
    <w:rsid w:val="007D1F66"/>
    <w:rsid w:val="007D24FF"/>
    <w:rsid w:val="007D3591"/>
    <w:rsid w:val="007D399F"/>
    <w:rsid w:val="007D3AF4"/>
    <w:rsid w:val="007D6859"/>
    <w:rsid w:val="007D6906"/>
    <w:rsid w:val="007D7C5F"/>
    <w:rsid w:val="007D7EE0"/>
    <w:rsid w:val="007E04B1"/>
    <w:rsid w:val="007E096A"/>
    <w:rsid w:val="007E1E0A"/>
    <w:rsid w:val="007E44BF"/>
    <w:rsid w:val="007E7A87"/>
    <w:rsid w:val="007E7C31"/>
    <w:rsid w:val="007F0581"/>
    <w:rsid w:val="007F1328"/>
    <w:rsid w:val="007F420D"/>
    <w:rsid w:val="007F5265"/>
    <w:rsid w:val="007F59DB"/>
    <w:rsid w:val="00801828"/>
    <w:rsid w:val="008043F7"/>
    <w:rsid w:val="00810469"/>
    <w:rsid w:val="008115B5"/>
    <w:rsid w:val="00817754"/>
    <w:rsid w:val="00820299"/>
    <w:rsid w:val="008211A0"/>
    <w:rsid w:val="0082156C"/>
    <w:rsid w:val="00821A7E"/>
    <w:rsid w:val="00823C60"/>
    <w:rsid w:val="008268D5"/>
    <w:rsid w:val="00826B59"/>
    <w:rsid w:val="00827162"/>
    <w:rsid w:val="00831DAD"/>
    <w:rsid w:val="00831F02"/>
    <w:rsid w:val="00835DE2"/>
    <w:rsid w:val="00836CED"/>
    <w:rsid w:val="008372B5"/>
    <w:rsid w:val="0084053A"/>
    <w:rsid w:val="00841CFC"/>
    <w:rsid w:val="00842172"/>
    <w:rsid w:val="008427A2"/>
    <w:rsid w:val="00843507"/>
    <w:rsid w:val="00844FB1"/>
    <w:rsid w:val="008451CA"/>
    <w:rsid w:val="00845C96"/>
    <w:rsid w:val="008476FB"/>
    <w:rsid w:val="00847EE1"/>
    <w:rsid w:val="00851B87"/>
    <w:rsid w:val="00851DDF"/>
    <w:rsid w:val="00852421"/>
    <w:rsid w:val="00853033"/>
    <w:rsid w:val="00854682"/>
    <w:rsid w:val="00854D8A"/>
    <w:rsid w:val="00855E67"/>
    <w:rsid w:val="008572E6"/>
    <w:rsid w:val="008613FB"/>
    <w:rsid w:val="00863CF6"/>
    <w:rsid w:val="008648B8"/>
    <w:rsid w:val="00867441"/>
    <w:rsid w:val="00867E8E"/>
    <w:rsid w:val="008710EC"/>
    <w:rsid w:val="00871467"/>
    <w:rsid w:val="00871D05"/>
    <w:rsid w:val="00872FCC"/>
    <w:rsid w:val="00876028"/>
    <w:rsid w:val="00876425"/>
    <w:rsid w:val="00876D31"/>
    <w:rsid w:val="008804C9"/>
    <w:rsid w:val="00880A47"/>
    <w:rsid w:val="00880F9D"/>
    <w:rsid w:val="0088129C"/>
    <w:rsid w:val="00882A27"/>
    <w:rsid w:val="00886EED"/>
    <w:rsid w:val="00890BF7"/>
    <w:rsid w:val="00893696"/>
    <w:rsid w:val="00894FF1"/>
    <w:rsid w:val="0089568B"/>
    <w:rsid w:val="00895C55"/>
    <w:rsid w:val="00896B4F"/>
    <w:rsid w:val="008A1197"/>
    <w:rsid w:val="008A24DF"/>
    <w:rsid w:val="008A48A6"/>
    <w:rsid w:val="008B215C"/>
    <w:rsid w:val="008B2BA7"/>
    <w:rsid w:val="008C06D4"/>
    <w:rsid w:val="008C0B41"/>
    <w:rsid w:val="008C24BE"/>
    <w:rsid w:val="008C6881"/>
    <w:rsid w:val="008C7350"/>
    <w:rsid w:val="008D1F00"/>
    <w:rsid w:val="008D3C75"/>
    <w:rsid w:val="008D44F3"/>
    <w:rsid w:val="008D5B38"/>
    <w:rsid w:val="008D6F0B"/>
    <w:rsid w:val="008D75BB"/>
    <w:rsid w:val="008E05BC"/>
    <w:rsid w:val="008E0B80"/>
    <w:rsid w:val="008E14EC"/>
    <w:rsid w:val="008E1D8B"/>
    <w:rsid w:val="008E1FD7"/>
    <w:rsid w:val="008E469A"/>
    <w:rsid w:val="008E52CA"/>
    <w:rsid w:val="008E5C8F"/>
    <w:rsid w:val="008F1020"/>
    <w:rsid w:val="008F1F59"/>
    <w:rsid w:val="008F363E"/>
    <w:rsid w:val="008F6599"/>
    <w:rsid w:val="008F7A24"/>
    <w:rsid w:val="00900884"/>
    <w:rsid w:val="0090160A"/>
    <w:rsid w:val="00901A66"/>
    <w:rsid w:val="00903FEB"/>
    <w:rsid w:val="00904E36"/>
    <w:rsid w:val="00905647"/>
    <w:rsid w:val="009059EE"/>
    <w:rsid w:val="00910F4D"/>
    <w:rsid w:val="00912ADA"/>
    <w:rsid w:val="00913C9A"/>
    <w:rsid w:val="009207A6"/>
    <w:rsid w:val="00921384"/>
    <w:rsid w:val="00921772"/>
    <w:rsid w:val="009233AE"/>
    <w:rsid w:val="009239A4"/>
    <w:rsid w:val="009242A1"/>
    <w:rsid w:val="00926A9A"/>
    <w:rsid w:val="0093091B"/>
    <w:rsid w:val="009337FF"/>
    <w:rsid w:val="009376AC"/>
    <w:rsid w:val="0094046A"/>
    <w:rsid w:val="0094061D"/>
    <w:rsid w:val="009413B0"/>
    <w:rsid w:val="00941C89"/>
    <w:rsid w:val="009422A8"/>
    <w:rsid w:val="009422EB"/>
    <w:rsid w:val="00944978"/>
    <w:rsid w:val="0094694C"/>
    <w:rsid w:val="0095002D"/>
    <w:rsid w:val="00951B85"/>
    <w:rsid w:val="009543A3"/>
    <w:rsid w:val="00956288"/>
    <w:rsid w:val="00963E0F"/>
    <w:rsid w:val="00964683"/>
    <w:rsid w:val="0096678E"/>
    <w:rsid w:val="00967458"/>
    <w:rsid w:val="009706FA"/>
    <w:rsid w:val="009737CF"/>
    <w:rsid w:val="009745DA"/>
    <w:rsid w:val="00975639"/>
    <w:rsid w:val="009758A9"/>
    <w:rsid w:val="00976B8E"/>
    <w:rsid w:val="00980FA6"/>
    <w:rsid w:val="00982595"/>
    <w:rsid w:val="00983C48"/>
    <w:rsid w:val="00985890"/>
    <w:rsid w:val="00986761"/>
    <w:rsid w:val="00990C5E"/>
    <w:rsid w:val="00993A35"/>
    <w:rsid w:val="00995DEF"/>
    <w:rsid w:val="009962CE"/>
    <w:rsid w:val="009975F7"/>
    <w:rsid w:val="009B14E8"/>
    <w:rsid w:val="009B4C7F"/>
    <w:rsid w:val="009B5FDD"/>
    <w:rsid w:val="009C2653"/>
    <w:rsid w:val="009C4558"/>
    <w:rsid w:val="009C524D"/>
    <w:rsid w:val="009C61EE"/>
    <w:rsid w:val="009C64A2"/>
    <w:rsid w:val="009C6773"/>
    <w:rsid w:val="009C76C1"/>
    <w:rsid w:val="009D02EA"/>
    <w:rsid w:val="009D0692"/>
    <w:rsid w:val="009D160D"/>
    <w:rsid w:val="009D2084"/>
    <w:rsid w:val="009D2E1D"/>
    <w:rsid w:val="009D6730"/>
    <w:rsid w:val="009E0339"/>
    <w:rsid w:val="009E05CC"/>
    <w:rsid w:val="009E1DFE"/>
    <w:rsid w:val="009E4465"/>
    <w:rsid w:val="009E4526"/>
    <w:rsid w:val="009E47A2"/>
    <w:rsid w:val="009F00AE"/>
    <w:rsid w:val="009F0238"/>
    <w:rsid w:val="009F0454"/>
    <w:rsid w:val="009F0EA3"/>
    <w:rsid w:val="009F25CA"/>
    <w:rsid w:val="009F29A4"/>
    <w:rsid w:val="009F2CDE"/>
    <w:rsid w:val="009F452E"/>
    <w:rsid w:val="009F4C87"/>
    <w:rsid w:val="00A01AB8"/>
    <w:rsid w:val="00A03161"/>
    <w:rsid w:val="00A05E9B"/>
    <w:rsid w:val="00A11F83"/>
    <w:rsid w:val="00A13825"/>
    <w:rsid w:val="00A14E96"/>
    <w:rsid w:val="00A150AE"/>
    <w:rsid w:val="00A16094"/>
    <w:rsid w:val="00A16E2A"/>
    <w:rsid w:val="00A20873"/>
    <w:rsid w:val="00A22BAF"/>
    <w:rsid w:val="00A23D7B"/>
    <w:rsid w:val="00A27A8C"/>
    <w:rsid w:val="00A30968"/>
    <w:rsid w:val="00A30C30"/>
    <w:rsid w:val="00A3184F"/>
    <w:rsid w:val="00A32A5C"/>
    <w:rsid w:val="00A424C5"/>
    <w:rsid w:val="00A42B4B"/>
    <w:rsid w:val="00A434A0"/>
    <w:rsid w:val="00A44546"/>
    <w:rsid w:val="00A5338D"/>
    <w:rsid w:val="00A557F8"/>
    <w:rsid w:val="00A55987"/>
    <w:rsid w:val="00A562CE"/>
    <w:rsid w:val="00A574AE"/>
    <w:rsid w:val="00A603BB"/>
    <w:rsid w:val="00A60E82"/>
    <w:rsid w:val="00A61C40"/>
    <w:rsid w:val="00A63BED"/>
    <w:rsid w:val="00A66370"/>
    <w:rsid w:val="00A66652"/>
    <w:rsid w:val="00A66770"/>
    <w:rsid w:val="00A71BA8"/>
    <w:rsid w:val="00A778D7"/>
    <w:rsid w:val="00A822DA"/>
    <w:rsid w:val="00A83424"/>
    <w:rsid w:val="00A91258"/>
    <w:rsid w:val="00A9248B"/>
    <w:rsid w:val="00A952F3"/>
    <w:rsid w:val="00A95736"/>
    <w:rsid w:val="00A95BB6"/>
    <w:rsid w:val="00AA0AC6"/>
    <w:rsid w:val="00AA2A86"/>
    <w:rsid w:val="00AB02C6"/>
    <w:rsid w:val="00AB5B33"/>
    <w:rsid w:val="00AB74DF"/>
    <w:rsid w:val="00AC1D2F"/>
    <w:rsid w:val="00AC56E0"/>
    <w:rsid w:val="00AD43F7"/>
    <w:rsid w:val="00AE2057"/>
    <w:rsid w:val="00AE31F6"/>
    <w:rsid w:val="00AE3A4A"/>
    <w:rsid w:val="00AE4497"/>
    <w:rsid w:val="00AE56EA"/>
    <w:rsid w:val="00AE57BA"/>
    <w:rsid w:val="00AE5D47"/>
    <w:rsid w:val="00AE601E"/>
    <w:rsid w:val="00AE78F5"/>
    <w:rsid w:val="00AE7B4D"/>
    <w:rsid w:val="00AF209D"/>
    <w:rsid w:val="00AF2311"/>
    <w:rsid w:val="00AF5528"/>
    <w:rsid w:val="00B03479"/>
    <w:rsid w:val="00B03A1E"/>
    <w:rsid w:val="00B04C4C"/>
    <w:rsid w:val="00B112E8"/>
    <w:rsid w:val="00B113F1"/>
    <w:rsid w:val="00B11A94"/>
    <w:rsid w:val="00B11B04"/>
    <w:rsid w:val="00B13BD2"/>
    <w:rsid w:val="00B14F19"/>
    <w:rsid w:val="00B152A3"/>
    <w:rsid w:val="00B16327"/>
    <w:rsid w:val="00B22E12"/>
    <w:rsid w:val="00B23AEA"/>
    <w:rsid w:val="00B23C2C"/>
    <w:rsid w:val="00B278F0"/>
    <w:rsid w:val="00B30A0F"/>
    <w:rsid w:val="00B31561"/>
    <w:rsid w:val="00B31D96"/>
    <w:rsid w:val="00B32970"/>
    <w:rsid w:val="00B32EE4"/>
    <w:rsid w:val="00B351C6"/>
    <w:rsid w:val="00B35B7D"/>
    <w:rsid w:val="00B42B37"/>
    <w:rsid w:val="00B4328D"/>
    <w:rsid w:val="00B43D9D"/>
    <w:rsid w:val="00B465AE"/>
    <w:rsid w:val="00B50280"/>
    <w:rsid w:val="00B5581F"/>
    <w:rsid w:val="00B55856"/>
    <w:rsid w:val="00B604A9"/>
    <w:rsid w:val="00B6190C"/>
    <w:rsid w:val="00B61E0E"/>
    <w:rsid w:val="00B6514A"/>
    <w:rsid w:val="00B6517B"/>
    <w:rsid w:val="00B65A34"/>
    <w:rsid w:val="00B733FB"/>
    <w:rsid w:val="00B75C6D"/>
    <w:rsid w:val="00B76AB1"/>
    <w:rsid w:val="00B77056"/>
    <w:rsid w:val="00B77905"/>
    <w:rsid w:val="00B81D8E"/>
    <w:rsid w:val="00B82A9D"/>
    <w:rsid w:val="00B835E6"/>
    <w:rsid w:val="00B91193"/>
    <w:rsid w:val="00B93831"/>
    <w:rsid w:val="00B97AC9"/>
    <w:rsid w:val="00BA01B0"/>
    <w:rsid w:val="00BA3D17"/>
    <w:rsid w:val="00BA4091"/>
    <w:rsid w:val="00BA64E9"/>
    <w:rsid w:val="00BA7E23"/>
    <w:rsid w:val="00BB7620"/>
    <w:rsid w:val="00BB7979"/>
    <w:rsid w:val="00BC0947"/>
    <w:rsid w:val="00BC3392"/>
    <w:rsid w:val="00BC3A96"/>
    <w:rsid w:val="00BC434D"/>
    <w:rsid w:val="00BC521C"/>
    <w:rsid w:val="00BC5E91"/>
    <w:rsid w:val="00BD0416"/>
    <w:rsid w:val="00BD3D9A"/>
    <w:rsid w:val="00BD4971"/>
    <w:rsid w:val="00BD4B71"/>
    <w:rsid w:val="00BD541E"/>
    <w:rsid w:val="00BD5AA5"/>
    <w:rsid w:val="00BE5791"/>
    <w:rsid w:val="00BF664F"/>
    <w:rsid w:val="00BF67CC"/>
    <w:rsid w:val="00BF70D6"/>
    <w:rsid w:val="00C02141"/>
    <w:rsid w:val="00C0366E"/>
    <w:rsid w:val="00C04128"/>
    <w:rsid w:val="00C05621"/>
    <w:rsid w:val="00C06888"/>
    <w:rsid w:val="00C06901"/>
    <w:rsid w:val="00C071D4"/>
    <w:rsid w:val="00C079C9"/>
    <w:rsid w:val="00C10BD3"/>
    <w:rsid w:val="00C13334"/>
    <w:rsid w:val="00C137CC"/>
    <w:rsid w:val="00C15944"/>
    <w:rsid w:val="00C173A4"/>
    <w:rsid w:val="00C216E4"/>
    <w:rsid w:val="00C21DCC"/>
    <w:rsid w:val="00C23CF2"/>
    <w:rsid w:val="00C30837"/>
    <w:rsid w:val="00C30E50"/>
    <w:rsid w:val="00C32489"/>
    <w:rsid w:val="00C40A93"/>
    <w:rsid w:val="00C43C1D"/>
    <w:rsid w:val="00C4670A"/>
    <w:rsid w:val="00C52849"/>
    <w:rsid w:val="00C53355"/>
    <w:rsid w:val="00C53F07"/>
    <w:rsid w:val="00C542F7"/>
    <w:rsid w:val="00C56B47"/>
    <w:rsid w:val="00C62850"/>
    <w:rsid w:val="00C71163"/>
    <w:rsid w:val="00C71943"/>
    <w:rsid w:val="00C71A05"/>
    <w:rsid w:val="00C7359A"/>
    <w:rsid w:val="00C74178"/>
    <w:rsid w:val="00C7642A"/>
    <w:rsid w:val="00C76A31"/>
    <w:rsid w:val="00C77C8F"/>
    <w:rsid w:val="00C82540"/>
    <w:rsid w:val="00C84881"/>
    <w:rsid w:val="00C87836"/>
    <w:rsid w:val="00C92314"/>
    <w:rsid w:val="00C924E5"/>
    <w:rsid w:val="00C934E0"/>
    <w:rsid w:val="00C93B88"/>
    <w:rsid w:val="00C9549B"/>
    <w:rsid w:val="00C961E2"/>
    <w:rsid w:val="00C97FC2"/>
    <w:rsid w:val="00CA0505"/>
    <w:rsid w:val="00CA0940"/>
    <w:rsid w:val="00CA10D7"/>
    <w:rsid w:val="00CA362B"/>
    <w:rsid w:val="00CA4C05"/>
    <w:rsid w:val="00CA7C1A"/>
    <w:rsid w:val="00CB2C1A"/>
    <w:rsid w:val="00CB2EE3"/>
    <w:rsid w:val="00CB62F0"/>
    <w:rsid w:val="00CC0386"/>
    <w:rsid w:val="00CC176D"/>
    <w:rsid w:val="00CC1812"/>
    <w:rsid w:val="00CC4064"/>
    <w:rsid w:val="00CC4930"/>
    <w:rsid w:val="00CC77E9"/>
    <w:rsid w:val="00CC7FDB"/>
    <w:rsid w:val="00CD1E29"/>
    <w:rsid w:val="00CE2C86"/>
    <w:rsid w:val="00CE3655"/>
    <w:rsid w:val="00CE3998"/>
    <w:rsid w:val="00CE711E"/>
    <w:rsid w:val="00CE713C"/>
    <w:rsid w:val="00CE7F60"/>
    <w:rsid w:val="00CF0435"/>
    <w:rsid w:val="00CF06C7"/>
    <w:rsid w:val="00CF126D"/>
    <w:rsid w:val="00CF4BBF"/>
    <w:rsid w:val="00CF6BBB"/>
    <w:rsid w:val="00CF6D84"/>
    <w:rsid w:val="00CF6F8F"/>
    <w:rsid w:val="00CF7330"/>
    <w:rsid w:val="00D01B06"/>
    <w:rsid w:val="00D02B46"/>
    <w:rsid w:val="00D03A6A"/>
    <w:rsid w:val="00D040C2"/>
    <w:rsid w:val="00D05596"/>
    <w:rsid w:val="00D05E8B"/>
    <w:rsid w:val="00D05FBA"/>
    <w:rsid w:val="00D07047"/>
    <w:rsid w:val="00D07A0B"/>
    <w:rsid w:val="00D14225"/>
    <w:rsid w:val="00D159A0"/>
    <w:rsid w:val="00D15D1A"/>
    <w:rsid w:val="00D165E4"/>
    <w:rsid w:val="00D2398E"/>
    <w:rsid w:val="00D23CC0"/>
    <w:rsid w:val="00D24C32"/>
    <w:rsid w:val="00D24C7A"/>
    <w:rsid w:val="00D27FAE"/>
    <w:rsid w:val="00D30566"/>
    <w:rsid w:val="00D316C4"/>
    <w:rsid w:val="00D34897"/>
    <w:rsid w:val="00D41074"/>
    <w:rsid w:val="00D4164A"/>
    <w:rsid w:val="00D42019"/>
    <w:rsid w:val="00D44FA0"/>
    <w:rsid w:val="00D453D7"/>
    <w:rsid w:val="00D45821"/>
    <w:rsid w:val="00D548AD"/>
    <w:rsid w:val="00D56986"/>
    <w:rsid w:val="00D66E0B"/>
    <w:rsid w:val="00D6733D"/>
    <w:rsid w:val="00D70BCF"/>
    <w:rsid w:val="00D71F77"/>
    <w:rsid w:val="00D7320E"/>
    <w:rsid w:val="00D73C15"/>
    <w:rsid w:val="00D74340"/>
    <w:rsid w:val="00D74E0A"/>
    <w:rsid w:val="00D80548"/>
    <w:rsid w:val="00D80DD6"/>
    <w:rsid w:val="00D818AB"/>
    <w:rsid w:val="00D82018"/>
    <w:rsid w:val="00D82785"/>
    <w:rsid w:val="00D82FB2"/>
    <w:rsid w:val="00D843C9"/>
    <w:rsid w:val="00D864E6"/>
    <w:rsid w:val="00D9038C"/>
    <w:rsid w:val="00D9048E"/>
    <w:rsid w:val="00D917CD"/>
    <w:rsid w:val="00D94D48"/>
    <w:rsid w:val="00DA5915"/>
    <w:rsid w:val="00DA7846"/>
    <w:rsid w:val="00DB026A"/>
    <w:rsid w:val="00DB35C8"/>
    <w:rsid w:val="00DC0340"/>
    <w:rsid w:val="00DC1597"/>
    <w:rsid w:val="00DC1723"/>
    <w:rsid w:val="00DC4221"/>
    <w:rsid w:val="00DC7958"/>
    <w:rsid w:val="00DD0556"/>
    <w:rsid w:val="00DD0885"/>
    <w:rsid w:val="00DD2D7F"/>
    <w:rsid w:val="00DD63DE"/>
    <w:rsid w:val="00DE20F1"/>
    <w:rsid w:val="00DE3C9A"/>
    <w:rsid w:val="00DE7D4E"/>
    <w:rsid w:val="00DF283B"/>
    <w:rsid w:val="00DF2F7A"/>
    <w:rsid w:val="00DF3107"/>
    <w:rsid w:val="00DF339D"/>
    <w:rsid w:val="00DF368D"/>
    <w:rsid w:val="00DF38A4"/>
    <w:rsid w:val="00DF42D0"/>
    <w:rsid w:val="00DF5A28"/>
    <w:rsid w:val="00DF6189"/>
    <w:rsid w:val="00DF6BA5"/>
    <w:rsid w:val="00DF6F19"/>
    <w:rsid w:val="00E007C9"/>
    <w:rsid w:val="00E025FF"/>
    <w:rsid w:val="00E03787"/>
    <w:rsid w:val="00E04955"/>
    <w:rsid w:val="00E0552B"/>
    <w:rsid w:val="00E10231"/>
    <w:rsid w:val="00E10806"/>
    <w:rsid w:val="00E129FA"/>
    <w:rsid w:val="00E12C04"/>
    <w:rsid w:val="00E14A24"/>
    <w:rsid w:val="00E153DA"/>
    <w:rsid w:val="00E172C0"/>
    <w:rsid w:val="00E20B4E"/>
    <w:rsid w:val="00E23ED7"/>
    <w:rsid w:val="00E24D67"/>
    <w:rsid w:val="00E25AA9"/>
    <w:rsid w:val="00E276C6"/>
    <w:rsid w:val="00E30E56"/>
    <w:rsid w:val="00E36791"/>
    <w:rsid w:val="00E36D91"/>
    <w:rsid w:val="00E378D4"/>
    <w:rsid w:val="00E40F12"/>
    <w:rsid w:val="00E4265B"/>
    <w:rsid w:val="00E44045"/>
    <w:rsid w:val="00E4496E"/>
    <w:rsid w:val="00E44FE1"/>
    <w:rsid w:val="00E45C96"/>
    <w:rsid w:val="00E47EF5"/>
    <w:rsid w:val="00E50A84"/>
    <w:rsid w:val="00E52710"/>
    <w:rsid w:val="00E52ADC"/>
    <w:rsid w:val="00E5362F"/>
    <w:rsid w:val="00E5532E"/>
    <w:rsid w:val="00E56F7F"/>
    <w:rsid w:val="00E613F6"/>
    <w:rsid w:val="00E667E0"/>
    <w:rsid w:val="00E67566"/>
    <w:rsid w:val="00E70672"/>
    <w:rsid w:val="00E73431"/>
    <w:rsid w:val="00E73BDB"/>
    <w:rsid w:val="00E80AF6"/>
    <w:rsid w:val="00E82D18"/>
    <w:rsid w:val="00E83C12"/>
    <w:rsid w:val="00E878C1"/>
    <w:rsid w:val="00E87CED"/>
    <w:rsid w:val="00E9177A"/>
    <w:rsid w:val="00E924BE"/>
    <w:rsid w:val="00E92540"/>
    <w:rsid w:val="00E93C2A"/>
    <w:rsid w:val="00E944B9"/>
    <w:rsid w:val="00E955DD"/>
    <w:rsid w:val="00E9629A"/>
    <w:rsid w:val="00EA09B7"/>
    <w:rsid w:val="00EA1AE8"/>
    <w:rsid w:val="00EA546A"/>
    <w:rsid w:val="00EA5A30"/>
    <w:rsid w:val="00EB4A55"/>
    <w:rsid w:val="00EB6840"/>
    <w:rsid w:val="00EB6B89"/>
    <w:rsid w:val="00EB71E4"/>
    <w:rsid w:val="00EB733D"/>
    <w:rsid w:val="00EB7B38"/>
    <w:rsid w:val="00EC2B8C"/>
    <w:rsid w:val="00EC59F7"/>
    <w:rsid w:val="00EC691A"/>
    <w:rsid w:val="00ED03A5"/>
    <w:rsid w:val="00ED17A1"/>
    <w:rsid w:val="00ED29B8"/>
    <w:rsid w:val="00ED4480"/>
    <w:rsid w:val="00ED54EE"/>
    <w:rsid w:val="00ED69BE"/>
    <w:rsid w:val="00EE1430"/>
    <w:rsid w:val="00EE1E71"/>
    <w:rsid w:val="00EE2D95"/>
    <w:rsid w:val="00EE4B88"/>
    <w:rsid w:val="00EE6AD2"/>
    <w:rsid w:val="00EE72D2"/>
    <w:rsid w:val="00EF3292"/>
    <w:rsid w:val="00EF5014"/>
    <w:rsid w:val="00EF5650"/>
    <w:rsid w:val="00F003F9"/>
    <w:rsid w:val="00F01023"/>
    <w:rsid w:val="00F0265D"/>
    <w:rsid w:val="00F03351"/>
    <w:rsid w:val="00F0361D"/>
    <w:rsid w:val="00F05563"/>
    <w:rsid w:val="00F06C5E"/>
    <w:rsid w:val="00F106BD"/>
    <w:rsid w:val="00F16BBC"/>
    <w:rsid w:val="00F25B37"/>
    <w:rsid w:val="00F27616"/>
    <w:rsid w:val="00F27BE0"/>
    <w:rsid w:val="00F27D66"/>
    <w:rsid w:val="00F319D3"/>
    <w:rsid w:val="00F36747"/>
    <w:rsid w:val="00F44B4A"/>
    <w:rsid w:val="00F44CB2"/>
    <w:rsid w:val="00F44EEA"/>
    <w:rsid w:val="00F460B1"/>
    <w:rsid w:val="00F5184A"/>
    <w:rsid w:val="00F53D62"/>
    <w:rsid w:val="00F57735"/>
    <w:rsid w:val="00F57787"/>
    <w:rsid w:val="00F5797E"/>
    <w:rsid w:val="00F617D6"/>
    <w:rsid w:val="00F638E8"/>
    <w:rsid w:val="00F639F0"/>
    <w:rsid w:val="00F63AC5"/>
    <w:rsid w:val="00F64385"/>
    <w:rsid w:val="00F65A4F"/>
    <w:rsid w:val="00F65EC0"/>
    <w:rsid w:val="00F678BC"/>
    <w:rsid w:val="00F70389"/>
    <w:rsid w:val="00F709B3"/>
    <w:rsid w:val="00F72779"/>
    <w:rsid w:val="00F73D9E"/>
    <w:rsid w:val="00F77F3A"/>
    <w:rsid w:val="00F810EF"/>
    <w:rsid w:val="00F870BD"/>
    <w:rsid w:val="00F942DD"/>
    <w:rsid w:val="00F94595"/>
    <w:rsid w:val="00F96CA8"/>
    <w:rsid w:val="00FA4BC4"/>
    <w:rsid w:val="00FA538B"/>
    <w:rsid w:val="00FA702C"/>
    <w:rsid w:val="00FA72AC"/>
    <w:rsid w:val="00FB2284"/>
    <w:rsid w:val="00FB4B4D"/>
    <w:rsid w:val="00FB4D8F"/>
    <w:rsid w:val="00FB683B"/>
    <w:rsid w:val="00FC05F8"/>
    <w:rsid w:val="00FD0723"/>
    <w:rsid w:val="00FD08B3"/>
    <w:rsid w:val="00FD0946"/>
    <w:rsid w:val="00FD1087"/>
    <w:rsid w:val="00FD24D2"/>
    <w:rsid w:val="00FD4597"/>
    <w:rsid w:val="00FD769E"/>
    <w:rsid w:val="00FD7DA8"/>
    <w:rsid w:val="00FE2321"/>
    <w:rsid w:val="00FE4679"/>
    <w:rsid w:val="00FE6127"/>
    <w:rsid w:val="00FE6DCB"/>
    <w:rsid w:val="00FE7137"/>
    <w:rsid w:val="00FF39A5"/>
    <w:rsid w:val="00FF43DE"/>
    <w:rsid w:val="00FF4C02"/>
    <w:rsid w:val="00FF56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D1F0D"/>
  <w15:chartTrackingRefBased/>
  <w15:docId w15:val="{8B79D92B-2237-4C46-B637-D9D62CD77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B37"/>
    <w:pPr>
      <w:keepNext/>
      <w:keepLines/>
      <w:spacing w:before="240" w:after="0"/>
      <w:jc w:val="center"/>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1D6D7F"/>
    <w:pPr>
      <w:keepNext/>
      <w:keepLines/>
      <w:numPr>
        <w:numId w:val="5"/>
      </w:numPr>
      <w:spacing w:before="40" w:after="0"/>
      <w:outlineLvl w:val="1"/>
    </w:pPr>
    <w:rPr>
      <w:rFonts w:asciiTheme="majorHAnsi" w:eastAsiaTheme="majorEastAsia" w:hAnsiTheme="majorHAnsi"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052452"/>
    <w:pPr>
      <w:keepNext/>
      <w:keepLines/>
      <w:numPr>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504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044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6055B"/>
    <w:rPr>
      <w:rFonts w:asciiTheme="majorHAnsi" w:eastAsiaTheme="majorEastAsia" w:hAnsiTheme="majorHAnsi" w:cstheme="majorBidi"/>
      <w:b/>
      <w:color w:val="2F5496" w:themeColor="accent1" w:themeShade="BF"/>
      <w:sz w:val="40"/>
      <w:szCs w:val="32"/>
    </w:rPr>
  </w:style>
  <w:style w:type="character" w:customStyle="1" w:styleId="Heading2Char">
    <w:name w:val="Heading 2 Char"/>
    <w:basedOn w:val="DefaultParagraphFont"/>
    <w:link w:val="Heading2"/>
    <w:uiPriority w:val="9"/>
    <w:rsid w:val="00A27A8C"/>
    <w:rPr>
      <w:rFonts w:asciiTheme="majorHAnsi" w:eastAsiaTheme="majorEastAsia" w:hAnsiTheme="majorHAnsi" w:cstheme="majorBidi"/>
      <w:color w:val="2F5496" w:themeColor="accent1" w:themeShade="BF"/>
      <w:sz w:val="28"/>
      <w:szCs w:val="26"/>
    </w:rPr>
  </w:style>
  <w:style w:type="paragraph" w:styleId="HTMLPreformatted">
    <w:name w:val="HTML Preformatted"/>
    <w:basedOn w:val="Normal"/>
    <w:link w:val="HTMLPreformattedChar"/>
    <w:uiPriority w:val="99"/>
    <w:semiHidden/>
    <w:unhideWhenUsed/>
    <w:rsid w:val="00ED6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69BE"/>
    <w:rPr>
      <w:rFonts w:ascii="Courier New" w:eastAsia="Times New Roman" w:hAnsi="Courier New" w:cs="Courier New"/>
      <w:sz w:val="20"/>
      <w:szCs w:val="20"/>
    </w:rPr>
  </w:style>
  <w:style w:type="character" w:customStyle="1" w:styleId="c1">
    <w:name w:val="c1"/>
    <w:basedOn w:val="DefaultParagraphFont"/>
    <w:rsid w:val="00ED69BE"/>
  </w:style>
  <w:style w:type="character" w:customStyle="1" w:styleId="kn">
    <w:name w:val="kn"/>
    <w:basedOn w:val="DefaultParagraphFont"/>
    <w:rsid w:val="00ED69BE"/>
  </w:style>
  <w:style w:type="character" w:customStyle="1" w:styleId="nn">
    <w:name w:val="nn"/>
    <w:basedOn w:val="DefaultParagraphFont"/>
    <w:rsid w:val="00ED69BE"/>
  </w:style>
  <w:style w:type="character" w:customStyle="1" w:styleId="k">
    <w:name w:val="k"/>
    <w:basedOn w:val="DefaultParagraphFont"/>
    <w:rsid w:val="00ED69BE"/>
  </w:style>
  <w:style w:type="character" w:customStyle="1" w:styleId="n">
    <w:name w:val="n"/>
    <w:basedOn w:val="DefaultParagraphFont"/>
    <w:rsid w:val="00ED69BE"/>
  </w:style>
  <w:style w:type="character" w:customStyle="1" w:styleId="o">
    <w:name w:val="o"/>
    <w:basedOn w:val="DefaultParagraphFont"/>
    <w:rsid w:val="00ED69BE"/>
  </w:style>
  <w:style w:type="character" w:customStyle="1" w:styleId="p">
    <w:name w:val="p"/>
    <w:basedOn w:val="DefaultParagraphFont"/>
    <w:rsid w:val="00ED69BE"/>
  </w:style>
  <w:style w:type="character" w:customStyle="1" w:styleId="s1">
    <w:name w:val="s1"/>
    <w:basedOn w:val="DefaultParagraphFont"/>
    <w:rsid w:val="00ED69BE"/>
  </w:style>
  <w:style w:type="character" w:customStyle="1" w:styleId="kc">
    <w:name w:val="kc"/>
    <w:basedOn w:val="DefaultParagraphFont"/>
    <w:rsid w:val="00ED69BE"/>
  </w:style>
  <w:style w:type="character" w:customStyle="1" w:styleId="mi">
    <w:name w:val="mi"/>
    <w:basedOn w:val="DefaultParagraphFont"/>
    <w:rsid w:val="00ED69BE"/>
  </w:style>
  <w:style w:type="character" w:customStyle="1" w:styleId="ow">
    <w:name w:val="ow"/>
    <w:basedOn w:val="DefaultParagraphFont"/>
    <w:rsid w:val="00ED69BE"/>
  </w:style>
  <w:style w:type="character" w:customStyle="1" w:styleId="mf">
    <w:name w:val="mf"/>
    <w:basedOn w:val="DefaultParagraphFont"/>
    <w:rsid w:val="00ED69BE"/>
  </w:style>
  <w:style w:type="character" w:customStyle="1" w:styleId="s2">
    <w:name w:val="s2"/>
    <w:basedOn w:val="DefaultParagraphFont"/>
    <w:rsid w:val="00ED69BE"/>
  </w:style>
  <w:style w:type="paragraph" w:styleId="Revision">
    <w:name w:val="Revision"/>
    <w:hidden/>
    <w:uiPriority w:val="99"/>
    <w:semiHidden/>
    <w:rsid w:val="00D41074"/>
    <w:pPr>
      <w:spacing w:after="0" w:line="240" w:lineRule="auto"/>
    </w:pPr>
  </w:style>
  <w:style w:type="character" w:customStyle="1" w:styleId="Heading3Char">
    <w:name w:val="Heading 3 Char"/>
    <w:basedOn w:val="DefaultParagraphFont"/>
    <w:link w:val="Heading3"/>
    <w:uiPriority w:val="9"/>
    <w:rsid w:val="000240B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80F9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D0416"/>
    <w:pPr>
      <w:ind w:left="720"/>
      <w:contextualSpacing/>
    </w:pPr>
  </w:style>
  <w:style w:type="paragraph" w:styleId="TOCHeading">
    <w:name w:val="TOC Heading"/>
    <w:basedOn w:val="Heading1"/>
    <w:next w:val="Normal"/>
    <w:uiPriority w:val="39"/>
    <w:unhideWhenUsed/>
    <w:qFormat/>
    <w:rsid w:val="00672EB7"/>
    <w:pPr>
      <w:jc w:val="left"/>
      <w:outlineLvl w:val="9"/>
    </w:pPr>
    <w:rPr>
      <w:b w:val="0"/>
      <w:sz w:val="32"/>
      <w:lang w:eastAsia="en-US"/>
    </w:rPr>
  </w:style>
  <w:style w:type="paragraph" w:styleId="TOC1">
    <w:name w:val="toc 1"/>
    <w:basedOn w:val="Normal"/>
    <w:next w:val="Normal"/>
    <w:autoRedefine/>
    <w:uiPriority w:val="39"/>
    <w:unhideWhenUsed/>
    <w:rsid w:val="00672EB7"/>
    <w:pPr>
      <w:spacing w:after="100"/>
    </w:pPr>
  </w:style>
  <w:style w:type="paragraph" w:styleId="TOC2">
    <w:name w:val="toc 2"/>
    <w:basedOn w:val="Normal"/>
    <w:next w:val="Normal"/>
    <w:autoRedefine/>
    <w:uiPriority w:val="39"/>
    <w:unhideWhenUsed/>
    <w:rsid w:val="00672EB7"/>
    <w:pPr>
      <w:spacing w:after="100"/>
      <w:ind w:left="220"/>
    </w:pPr>
  </w:style>
  <w:style w:type="paragraph" w:styleId="TOC3">
    <w:name w:val="toc 3"/>
    <w:basedOn w:val="Normal"/>
    <w:next w:val="Normal"/>
    <w:autoRedefine/>
    <w:uiPriority w:val="39"/>
    <w:unhideWhenUsed/>
    <w:rsid w:val="00672EB7"/>
    <w:pPr>
      <w:spacing w:after="100"/>
      <w:ind w:left="440"/>
    </w:pPr>
  </w:style>
  <w:style w:type="character" w:styleId="Hyperlink">
    <w:name w:val="Hyperlink"/>
    <w:basedOn w:val="DefaultParagraphFont"/>
    <w:uiPriority w:val="99"/>
    <w:unhideWhenUsed/>
    <w:rsid w:val="00672EB7"/>
    <w:rPr>
      <w:color w:val="0563C1" w:themeColor="hyperlink"/>
      <w:u w:val="single"/>
    </w:rPr>
  </w:style>
  <w:style w:type="character" w:styleId="UnresolvedMention">
    <w:name w:val="Unresolved Mention"/>
    <w:basedOn w:val="DefaultParagraphFont"/>
    <w:uiPriority w:val="99"/>
    <w:semiHidden/>
    <w:unhideWhenUsed/>
    <w:rsid w:val="008F1020"/>
    <w:rPr>
      <w:color w:val="605E5C"/>
      <w:shd w:val="clear" w:color="auto" w:fill="E1DFDD"/>
    </w:rPr>
  </w:style>
  <w:style w:type="paragraph" w:styleId="NoSpacing">
    <w:name w:val="No Spacing"/>
    <w:uiPriority w:val="1"/>
    <w:qFormat/>
    <w:rsid w:val="000D7D17"/>
    <w:pPr>
      <w:spacing w:after="0" w:line="240" w:lineRule="auto"/>
    </w:pPr>
  </w:style>
  <w:style w:type="character" w:styleId="FollowedHyperlink">
    <w:name w:val="FollowedHyperlink"/>
    <w:basedOn w:val="DefaultParagraphFont"/>
    <w:uiPriority w:val="99"/>
    <w:semiHidden/>
    <w:unhideWhenUsed/>
    <w:rsid w:val="00963E0F"/>
    <w:rPr>
      <w:color w:val="954F72" w:themeColor="followedHyperlink"/>
      <w:u w:val="single"/>
    </w:rPr>
  </w:style>
  <w:style w:type="character" w:customStyle="1" w:styleId="cs1-lock-free">
    <w:name w:val="cs1-lock-free"/>
    <w:basedOn w:val="DefaultParagraphFont"/>
    <w:rsid w:val="007B024A"/>
  </w:style>
  <w:style w:type="character" w:customStyle="1" w:styleId="sd">
    <w:name w:val="sd"/>
    <w:basedOn w:val="DefaultParagraphFont"/>
    <w:rsid w:val="009D6730"/>
  </w:style>
  <w:style w:type="paragraph" w:styleId="Header">
    <w:name w:val="header"/>
    <w:basedOn w:val="Normal"/>
    <w:link w:val="HeaderChar"/>
    <w:uiPriority w:val="99"/>
    <w:unhideWhenUsed/>
    <w:rsid w:val="00B329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2970"/>
  </w:style>
  <w:style w:type="paragraph" w:styleId="Footer">
    <w:name w:val="footer"/>
    <w:basedOn w:val="Normal"/>
    <w:link w:val="FooterChar"/>
    <w:uiPriority w:val="99"/>
    <w:unhideWhenUsed/>
    <w:rsid w:val="00B329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2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917914">
      <w:bodyDiv w:val="1"/>
      <w:marLeft w:val="0"/>
      <w:marRight w:val="0"/>
      <w:marTop w:val="0"/>
      <w:marBottom w:val="0"/>
      <w:divBdr>
        <w:top w:val="none" w:sz="0" w:space="0" w:color="auto"/>
        <w:left w:val="none" w:sz="0" w:space="0" w:color="auto"/>
        <w:bottom w:val="none" w:sz="0" w:space="0" w:color="auto"/>
        <w:right w:val="none" w:sz="0" w:space="0" w:color="auto"/>
      </w:divBdr>
    </w:div>
    <w:div w:id="45220614">
      <w:bodyDiv w:val="1"/>
      <w:marLeft w:val="0"/>
      <w:marRight w:val="0"/>
      <w:marTop w:val="0"/>
      <w:marBottom w:val="0"/>
      <w:divBdr>
        <w:top w:val="none" w:sz="0" w:space="0" w:color="auto"/>
        <w:left w:val="none" w:sz="0" w:space="0" w:color="auto"/>
        <w:bottom w:val="none" w:sz="0" w:space="0" w:color="auto"/>
        <w:right w:val="none" w:sz="0" w:space="0" w:color="auto"/>
      </w:divBdr>
    </w:div>
    <w:div w:id="74137311">
      <w:bodyDiv w:val="1"/>
      <w:marLeft w:val="0"/>
      <w:marRight w:val="0"/>
      <w:marTop w:val="0"/>
      <w:marBottom w:val="0"/>
      <w:divBdr>
        <w:top w:val="none" w:sz="0" w:space="0" w:color="auto"/>
        <w:left w:val="none" w:sz="0" w:space="0" w:color="auto"/>
        <w:bottom w:val="none" w:sz="0" w:space="0" w:color="auto"/>
        <w:right w:val="none" w:sz="0" w:space="0" w:color="auto"/>
      </w:divBdr>
    </w:div>
    <w:div w:id="90898990">
      <w:bodyDiv w:val="1"/>
      <w:marLeft w:val="0"/>
      <w:marRight w:val="0"/>
      <w:marTop w:val="0"/>
      <w:marBottom w:val="0"/>
      <w:divBdr>
        <w:top w:val="none" w:sz="0" w:space="0" w:color="auto"/>
        <w:left w:val="none" w:sz="0" w:space="0" w:color="auto"/>
        <w:bottom w:val="none" w:sz="0" w:space="0" w:color="auto"/>
        <w:right w:val="none" w:sz="0" w:space="0" w:color="auto"/>
      </w:divBdr>
      <w:divsChild>
        <w:div w:id="77531570">
          <w:marLeft w:val="0"/>
          <w:marRight w:val="0"/>
          <w:marTop w:val="0"/>
          <w:marBottom w:val="0"/>
          <w:divBdr>
            <w:top w:val="none" w:sz="0" w:space="0" w:color="auto"/>
            <w:left w:val="none" w:sz="0" w:space="0" w:color="auto"/>
            <w:bottom w:val="none" w:sz="0" w:space="0" w:color="auto"/>
            <w:right w:val="none" w:sz="0" w:space="0" w:color="auto"/>
          </w:divBdr>
          <w:divsChild>
            <w:div w:id="189345518">
              <w:marLeft w:val="0"/>
              <w:marRight w:val="0"/>
              <w:marTop w:val="240"/>
              <w:marBottom w:val="0"/>
              <w:divBdr>
                <w:top w:val="single" w:sz="6" w:space="4" w:color="auto"/>
                <w:left w:val="single" w:sz="6" w:space="4" w:color="auto"/>
                <w:bottom w:val="single" w:sz="6" w:space="4" w:color="auto"/>
                <w:right w:val="single" w:sz="6" w:space="4" w:color="auto"/>
              </w:divBdr>
              <w:divsChild>
                <w:div w:id="2135171521">
                  <w:marLeft w:val="0"/>
                  <w:marRight w:val="0"/>
                  <w:marTop w:val="0"/>
                  <w:marBottom w:val="0"/>
                  <w:divBdr>
                    <w:top w:val="none" w:sz="0" w:space="0" w:color="auto"/>
                    <w:left w:val="none" w:sz="0" w:space="0" w:color="auto"/>
                    <w:bottom w:val="none" w:sz="0" w:space="0" w:color="auto"/>
                    <w:right w:val="none" w:sz="0" w:space="0" w:color="auto"/>
                  </w:divBdr>
                  <w:divsChild>
                    <w:div w:id="578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5870">
          <w:marLeft w:val="0"/>
          <w:marRight w:val="0"/>
          <w:marTop w:val="0"/>
          <w:marBottom w:val="0"/>
          <w:divBdr>
            <w:top w:val="none" w:sz="0" w:space="0" w:color="auto"/>
            <w:left w:val="none" w:sz="0" w:space="0" w:color="auto"/>
            <w:bottom w:val="none" w:sz="0" w:space="0" w:color="auto"/>
            <w:right w:val="none" w:sz="0" w:space="0" w:color="auto"/>
          </w:divBdr>
          <w:divsChild>
            <w:div w:id="375204230">
              <w:marLeft w:val="0"/>
              <w:marRight w:val="0"/>
              <w:marTop w:val="240"/>
              <w:marBottom w:val="0"/>
              <w:divBdr>
                <w:top w:val="single" w:sz="6" w:space="4" w:color="auto"/>
                <w:left w:val="single" w:sz="6" w:space="4" w:color="auto"/>
                <w:bottom w:val="single" w:sz="6" w:space="4" w:color="auto"/>
                <w:right w:val="single" w:sz="6" w:space="4" w:color="auto"/>
              </w:divBdr>
              <w:divsChild>
                <w:div w:id="27146119">
                  <w:marLeft w:val="0"/>
                  <w:marRight w:val="0"/>
                  <w:marTop w:val="0"/>
                  <w:marBottom w:val="0"/>
                  <w:divBdr>
                    <w:top w:val="none" w:sz="0" w:space="0" w:color="auto"/>
                    <w:left w:val="none" w:sz="0" w:space="0" w:color="auto"/>
                    <w:bottom w:val="none" w:sz="0" w:space="0" w:color="auto"/>
                    <w:right w:val="none" w:sz="0" w:space="0" w:color="auto"/>
                  </w:divBdr>
                  <w:divsChild>
                    <w:div w:id="1240141328">
                      <w:marLeft w:val="0"/>
                      <w:marRight w:val="0"/>
                      <w:marTop w:val="0"/>
                      <w:marBottom w:val="0"/>
                      <w:divBdr>
                        <w:top w:val="none" w:sz="0" w:space="0" w:color="auto"/>
                        <w:left w:val="none" w:sz="0" w:space="0" w:color="auto"/>
                        <w:bottom w:val="none" w:sz="0" w:space="0" w:color="auto"/>
                        <w:right w:val="none" w:sz="0" w:space="0" w:color="auto"/>
                      </w:divBdr>
                      <w:divsChild>
                        <w:div w:id="20864068">
                          <w:marLeft w:val="0"/>
                          <w:marRight w:val="0"/>
                          <w:marTop w:val="0"/>
                          <w:marBottom w:val="0"/>
                          <w:divBdr>
                            <w:top w:val="single" w:sz="6" w:space="0" w:color="EAEAEA"/>
                            <w:left w:val="single" w:sz="6" w:space="0" w:color="EAEAEA"/>
                            <w:bottom w:val="single" w:sz="6" w:space="0" w:color="EAEAEA"/>
                            <w:right w:val="single" w:sz="6" w:space="0" w:color="EAEAEA"/>
                          </w:divBdr>
                          <w:divsChild>
                            <w:div w:id="398615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43087118">
                      <w:marLeft w:val="0"/>
                      <w:marRight w:val="0"/>
                      <w:marTop w:val="0"/>
                      <w:marBottom w:val="0"/>
                      <w:divBdr>
                        <w:top w:val="none" w:sz="0" w:space="0" w:color="auto"/>
                        <w:left w:val="none" w:sz="0" w:space="0" w:color="auto"/>
                        <w:bottom w:val="none" w:sz="0" w:space="0" w:color="auto"/>
                        <w:right w:val="none" w:sz="0" w:space="0" w:color="auto"/>
                      </w:divBdr>
                    </w:div>
                  </w:divsChild>
                </w:div>
                <w:div w:id="1164274626">
                  <w:marLeft w:val="0"/>
                  <w:marRight w:val="0"/>
                  <w:marTop w:val="0"/>
                  <w:marBottom w:val="0"/>
                  <w:divBdr>
                    <w:top w:val="none" w:sz="0" w:space="0" w:color="auto"/>
                    <w:left w:val="none" w:sz="0" w:space="0" w:color="auto"/>
                    <w:bottom w:val="none" w:sz="0" w:space="0" w:color="auto"/>
                    <w:right w:val="none" w:sz="0" w:space="0" w:color="auto"/>
                  </w:divBdr>
                  <w:divsChild>
                    <w:div w:id="1873809958">
                      <w:marLeft w:val="0"/>
                      <w:marRight w:val="0"/>
                      <w:marTop w:val="60"/>
                      <w:marBottom w:val="0"/>
                      <w:divBdr>
                        <w:top w:val="none" w:sz="0" w:space="0" w:color="auto"/>
                        <w:left w:val="none" w:sz="0" w:space="0" w:color="auto"/>
                        <w:bottom w:val="none" w:sz="0" w:space="0" w:color="auto"/>
                        <w:right w:val="none" w:sz="0" w:space="0" w:color="auto"/>
                      </w:divBdr>
                      <w:divsChild>
                        <w:div w:id="11919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13465">
          <w:marLeft w:val="0"/>
          <w:marRight w:val="0"/>
          <w:marTop w:val="0"/>
          <w:marBottom w:val="0"/>
          <w:divBdr>
            <w:top w:val="none" w:sz="0" w:space="0" w:color="auto"/>
            <w:left w:val="none" w:sz="0" w:space="0" w:color="auto"/>
            <w:bottom w:val="none" w:sz="0" w:space="0" w:color="auto"/>
            <w:right w:val="none" w:sz="0" w:space="0" w:color="auto"/>
          </w:divBdr>
          <w:divsChild>
            <w:div w:id="1938513210">
              <w:marLeft w:val="0"/>
              <w:marRight w:val="0"/>
              <w:marTop w:val="240"/>
              <w:marBottom w:val="0"/>
              <w:divBdr>
                <w:top w:val="single" w:sz="6" w:space="4" w:color="auto"/>
                <w:left w:val="single" w:sz="6" w:space="4" w:color="auto"/>
                <w:bottom w:val="single" w:sz="6" w:space="4" w:color="auto"/>
                <w:right w:val="single" w:sz="6" w:space="4" w:color="auto"/>
              </w:divBdr>
              <w:divsChild>
                <w:div w:id="1242174835">
                  <w:marLeft w:val="0"/>
                  <w:marRight w:val="0"/>
                  <w:marTop w:val="0"/>
                  <w:marBottom w:val="0"/>
                  <w:divBdr>
                    <w:top w:val="none" w:sz="0" w:space="0" w:color="auto"/>
                    <w:left w:val="none" w:sz="0" w:space="0" w:color="auto"/>
                    <w:bottom w:val="none" w:sz="0" w:space="0" w:color="auto"/>
                    <w:right w:val="none" w:sz="0" w:space="0" w:color="auto"/>
                  </w:divBdr>
                  <w:divsChild>
                    <w:div w:id="1295715491">
                      <w:marLeft w:val="0"/>
                      <w:marRight w:val="0"/>
                      <w:marTop w:val="0"/>
                      <w:marBottom w:val="0"/>
                      <w:divBdr>
                        <w:top w:val="none" w:sz="0" w:space="0" w:color="auto"/>
                        <w:left w:val="none" w:sz="0" w:space="0" w:color="auto"/>
                        <w:bottom w:val="none" w:sz="0" w:space="0" w:color="auto"/>
                        <w:right w:val="none" w:sz="0" w:space="0" w:color="auto"/>
                      </w:divBdr>
                      <w:divsChild>
                        <w:div w:id="2127114642">
                          <w:marLeft w:val="0"/>
                          <w:marRight w:val="0"/>
                          <w:marTop w:val="0"/>
                          <w:marBottom w:val="0"/>
                          <w:divBdr>
                            <w:top w:val="single" w:sz="6" w:space="0" w:color="EAEAEA"/>
                            <w:left w:val="single" w:sz="6" w:space="0" w:color="EAEAEA"/>
                            <w:bottom w:val="single" w:sz="6" w:space="0" w:color="EAEAEA"/>
                            <w:right w:val="single" w:sz="6" w:space="0" w:color="EAEAEA"/>
                          </w:divBdr>
                          <w:divsChild>
                            <w:div w:id="150607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320842695">
                      <w:marLeft w:val="0"/>
                      <w:marRight w:val="0"/>
                      <w:marTop w:val="0"/>
                      <w:marBottom w:val="0"/>
                      <w:divBdr>
                        <w:top w:val="none" w:sz="0" w:space="0" w:color="auto"/>
                        <w:left w:val="none" w:sz="0" w:space="0" w:color="auto"/>
                        <w:bottom w:val="none" w:sz="0" w:space="0" w:color="auto"/>
                        <w:right w:val="none" w:sz="0" w:space="0" w:color="auto"/>
                      </w:divBdr>
                    </w:div>
                  </w:divsChild>
                </w:div>
                <w:div w:id="1475099902">
                  <w:marLeft w:val="0"/>
                  <w:marRight w:val="0"/>
                  <w:marTop w:val="0"/>
                  <w:marBottom w:val="0"/>
                  <w:divBdr>
                    <w:top w:val="none" w:sz="0" w:space="0" w:color="auto"/>
                    <w:left w:val="none" w:sz="0" w:space="0" w:color="auto"/>
                    <w:bottom w:val="none" w:sz="0" w:space="0" w:color="auto"/>
                    <w:right w:val="none" w:sz="0" w:space="0" w:color="auto"/>
                  </w:divBdr>
                  <w:divsChild>
                    <w:div w:id="555818515">
                      <w:marLeft w:val="0"/>
                      <w:marRight w:val="0"/>
                      <w:marTop w:val="60"/>
                      <w:marBottom w:val="0"/>
                      <w:divBdr>
                        <w:top w:val="none" w:sz="0" w:space="0" w:color="auto"/>
                        <w:left w:val="none" w:sz="0" w:space="0" w:color="auto"/>
                        <w:bottom w:val="none" w:sz="0" w:space="0" w:color="auto"/>
                        <w:right w:val="none" w:sz="0" w:space="0" w:color="auto"/>
                      </w:divBdr>
                      <w:divsChild>
                        <w:div w:id="542909046">
                          <w:marLeft w:val="0"/>
                          <w:marRight w:val="0"/>
                          <w:marTop w:val="0"/>
                          <w:marBottom w:val="0"/>
                          <w:divBdr>
                            <w:top w:val="none" w:sz="0" w:space="0" w:color="auto"/>
                            <w:left w:val="none" w:sz="0" w:space="0" w:color="auto"/>
                            <w:bottom w:val="none" w:sz="0" w:space="0" w:color="auto"/>
                            <w:right w:val="none" w:sz="0" w:space="0" w:color="auto"/>
                          </w:divBdr>
                          <w:divsChild>
                            <w:div w:id="2075159814">
                              <w:marLeft w:val="0"/>
                              <w:marRight w:val="0"/>
                              <w:marTop w:val="0"/>
                              <w:marBottom w:val="0"/>
                              <w:divBdr>
                                <w:top w:val="none" w:sz="0" w:space="0" w:color="auto"/>
                                <w:left w:val="none" w:sz="0" w:space="0" w:color="auto"/>
                                <w:bottom w:val="none" w:sz="0" w:space="0" w:color="auto"/>
                                <w:right w:val="none" w:sz="0" w:space="0" w:color="auto"/>
                              </w:divBdr>
                            </w:div>
                          </w:divsChild>
                        </w:div>
                        <w:div w:id="741828542">
                          <w:marLeft w:val="0"/>
                          <w:marRight w:val="0"/>
                          <w:marTop w:val="0"/>
                          <w:marBottom w:val="0"/>
                          <w:divBdr>
                            <w:top w:val="none" w:sz="0" w:space="0" w:color="auto"/>
                            <w:left w:val="none" w:sz="0" w:space="0" w:color="auto"/>
                            <w:bottom w:val="none" w:sz="0" w:space="0" w:color="auto"/>
                            <w:right w:val="none" w:sz="0" w:space="0" w:color="auto"/>
                          </w:divBdr>
                          <w:divsChild>
                            <w:div w:id="1128008025">
                              <w:marLeft w:val="0"/>
                              <w:marRight w:val="0"/>
                              <w:marTop w:val="0"/>
                              <w:marBottom w:val="0"/>
                              <w:divBdr>
                                <w:top w:val="none" w:sz="0" w:space="0" w:color="auto"/>
                                <w:left w:val="none" w:sz="0" w:space="0" w:color="auto"/>
                                <w:bottom w:val="none" w:sz="0" w:space="0" w:color="auto"/>
                                <w:right w:val="none" w:sz="0" w:space="0" w:color="auto"/>
                              </w:divBdr>
                            </w:div>
                          </w:divsChild>
                        </w:div>
                        <w:div w:id="157994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7915">
          <w:marLeft w:val="0"/>
          <w:marRight w:val="0"/>
          <w:marTop w:val="0"/>
          <w:marBottom w:val="0"/>
          <w:divBdr>
            <w:top w:val="none" w:sz="0" w:space="0" w:color="auto"/>
            <w:left w:val="none" w:sz="0" w:space="0" w:color="auto"/>
            <w:bottom w:val="none" w:sz="0" w:space="0" w:color="auto"/>
            <w:right w:val="none" w:sz="0" w:space="0" w:color="auto"/>
          </w:divBdr>
          <w:divsChild>
            <w:div w:id="1829011062">
              <w:marLeft w:val="0"/>
              <w:marRight w:val="0"/>
              <w:marTop w:val="240"/>
              <w:marBottom w:val="0"/>
              <w:divBdr>
                <w:top w:val="single" w:sz="6" w:space="4" w:color="auto"/>
                <w:left w:val="single" w:sz="6" w:space="4" w:color="auto"/>
                <w:bottom w:val="single" w:sz="6" w:space="4" w:color="auto"/>
                <w:right w:val="single" w:sz="6" w:space="4" w:color="auto"/>
              </w:divBdr>
              <w:divsChild>
                <w:div w:id="1010329696">
                  <w:marLeft w:val="0"/>
                  <w:marRight w:val="0"/>
                  <w:marTop w:val="0"/>
                  <w:marBottom w:val="0"/>
                  <w:divBdr>
                    <w:top w:val="none" w:sz="0" w:space="0" w:color="auto"/>
                    <w:left w:val="none" w:sz="0" w:space="0" w:color="auto"/>
                    <w:bottom w:val="none" w:sz="0" w:space="0" w:color="auto"/>
                    <w:right w:val="none" w:sz="0" w:space="0" w:color="auto"/>
                  </w:divBdr>
                  <w:divsChild>
                    <w:div w:id="97526221">
                      <w:marLeft w:val="0"/>
                      <w:marRight w:val="0"/>
                      <w:marTop w:val="0"/>
                      <w:marBottom w:val="0"/>
                      <w:divBdr>
                        <w:top w:val="none" w:sz="0" w:space="0" w:color="auto"/>
                        <w:left w:val="none" w:sz="0" w:space="0" w:color="auto"/>
                        <w:bottom w:val="none" w:sz="0" w:space="0" w:color="auto"/>
                        <w:right w:val="none" w:sz="0" w:space="0" w:color="auto"/>
                      </w:divBdr>
                      <w:divsChild>
                        <w:div w:id="1628705847">
                          <w:marLeft w:val="0"/>
                          <w:marRight w:val="0"/>
                          <w:marTop w:val="0"/>
                          <w:marBottom w:val="0"/>
                          <w:divBdr>
                            <w:top w:val="single" w:sz="6" w:space="0" w:color="EAEAEA"/>
                            <w:left w:val="single" w:sz="6" w:space="0" w:color="EAEAEA"/>
                            <w:bottom w:val="single" w:sz="6" w:space="0" w:color="EAEAEA"/>
                            <w:right w:val="single" w:sz="6" w:space="0" w:color="EAEAEA"/>
                          </w:divBdr>
                          <w:divsChild>
                            <w:div w:id="4913339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30944642">
                      <w:marLeft w:val="0"/>
                      <w:marRight w:val="0"/>
                      <w:marTop w:val="0"/>
                      <w:marBottom w:val="0"/>
                      <w:divBdr>
                        <w:top w:val="none" w:sz="0" w:space="0" w:color="auto"/>
                        <w:left w:val="none" w:sz="0" w:space="0" w:color="auto"/>
                        <w:bottom w:val="none" w:sz="0" w:space="0" w:color="auto"/>
                        <w:right w:val="none" w:sz="0" w:space="0" w:color="auto"/>
                      </w:divBdr>
                    </w:div>
                  </w:divsChild>
                </w:div>
                <w:div w:id="2103333616">
                  <w:marLeft w:val="0"/>
                  <w:marRight w:val="0"/>
                  <w:marTop w:val="0"/>
                  <w:marBottom w:val="0"/>
                  <w:divBdr>
                    <w:top w:val="none" w:sz="0" w:space="0" w:color="auto"/>
                    <w:left w:val="none" w:sz="0" w:space="0" w:color="auto"/>
                    <w:bottom w:val="none" w:sz="0" w:space="0" w:color="auto"/>
                    <w:right w:val="none" w:sz="0" w:space="0" w:color="auto"/>
                  </w:divBdr>
                  <w:divsChild>
                    <w:div w:id="1970238745">
                      <w:marLeft w:val="0"/>
                      <w:marRight w:val="0"/>
                      <w:marTop w:val="60"/>
                      <w:marBottom w:val="0"/>
                      <w:divBdr>
                        <w:top w:val="none" w:sz="0" w:space="0" w:color="auto"/>
                        <w:left w:val="none" w:sz="0" w:space="0" w:color="auto"/>
                        <w:bottom w:val="none" w:sz="0" w:space="0" w:color="auto"/>
                        <w:right w:val="none" w:sz="0" w:space="0" w:color="auto"/>
                      </w:divBdr>
                      <w:divsChild>
                        <w:div w:id="86049788">
                          <w:marLeft w:val="0"/>
                          <w:marRight w:val="0"/>
                          <w:marTop w:val="0"/>
                          <w:marBottom w:val="0"/>
                          <w:divBdr>
                            <w:top w:val="none" w:sz="0" w:space="0" w:color="auto"/>
                            <w:left w:val="none" w:sz="0" w:space="0" w:color="auto"/>
                            <w:bottom w:val="none" w:sz="0" w:space="0" w:color="auto"/>
                            <w:right w:val="none" w:sz="0" w:space="0" w:color="auto"/>
                          </w:divBdr>
                          <w:divsChild>
                            <w:div w:id="730662632">
                              <w:marLeft w:val="0"/>
                              <w:marRight w:val="0"/>
                              <w:marTop w:val="0"/>
                              <w:marBottom w:val="0"/>
                              <w:divBdr>
                                <w:top w:val="none" w:sz="0" w:space="0" w:color="auto"/>
                                <w:left w:val="none" w:sz="0" w:space="0" w:color="auto"/>
                                <w:bottom w:val="none" w:sz="0" w:space="0" w:color="auto"/>
                                <w:right w:val="none" w:sz="0" w:space="0" w:color="auto"/>
                              </w:divBdr>
                            </w:div>
                          </w:divsChild>
                        </w:div>
                        <w:div w:id="1064452535">
                          <w:marLeft w:val="0"/>
                          <w:marRight w:val="0"/>
                          <w:marTop w:val="0"/>
                          <w:marBottom w:val="0"/>
                          <w:divBdr>
                            <w:top w:val="none" w:sz="0" w:space="0" w:color="auto"/>
                            <w:left w:val="none" w:sz="0" w:space="0" w:color="auto"/>
                            <w:bottom w:val="none" w:sz="0" w:space="0" w:color="auto"/>
                            <w:right w:val="none" w:sz="0" w:space="0" w:color="auto"/>
                          </w:divBdr>
                          <w:divsChild>
                            <w:div w:id="1838030298">
                              <w:marLeft w:val="0"/>
                              <w:marRight w:val="0"/>
                              <w:marTop w:val="0"/>
                              <w:marBottom w:val="0"/>
                              <w:divBdr>
                                <w:top w:val="none" w:sz="0" w:space="0" w:color="auto"/>
                                <w:left w:val="none" w:sz="0" w:space="0" w:color="auto"/>
                                <w:bottom w:val="none" w:sz="0" w:space="0" w:color="auto"/>
                                <w:right w:val="none" w:sz="0" w:space="0" w:color="auto"/>
                              </w:divBdr>
                            </w:div>
                          </w:divsChild>
                        </w:div>
                        <w:div w:id="16767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436620">
          <w:marLeft w:val="0"/>
          <w:marRight w:val="0"/>
          <w:marTop w:val="0"/>
          <w:marBottom w:val="0"/>
          <w:divBdr>
            <w:top w:val="none" w:sz="0" w:space="0" w:color="auto"/>
            <w:left w:val="none" w:sz="0" w:space="0" w:color="auto"/>
            <w:bottom w:val="none" w:sz="0" w:space="0" w:color="auto"/>
            <w:right w:val="none" w:sz="0" w:space="0" w:color="auto"/>
          </w:divBdr>
          <w:divsChild>
            <w:div w:id="434525240">
              <w:marLeft w:val="0"/>
              <w:marRight w:val="0"/>
              <w:marTop w:val="240"/>
              <w:marBottom w:val="0"/>
              <w:divBdr>
                <w:top w:val="single" w:sz="6" w:space="4" w:color="auto"/>
                <w:left w:val="single" w:sz="6" w:space="4" w:color="auto"/>
                <w:bottom w:val="single" w:sz="6" w:space="4" w:color="auto"/>
                <w:right w:val="single" w:sz="6" w:space="4" w:color="auto"/>
              </w:divBdr>
              <w:divsChild>
                <w:div w:id="1924334733">
                  <w:marLeft w:val="0"/>
                  <w:marRight w:val="0"/>
                  <w:marTop w:val="0"/>
                  <w:marBottom w:val="0"/>
                  <w:divBdr>
                    <w:top w:val="none" w:sz="0" w:space="0" w:color="auto"/>
                    <w:left w:val="none" w:sz="0" w:space="0" w:color="auto"/>
                    <w:bottom w:val="none" w:sz="0" w:space="0" w:color="auto"/>
                    <w:right w:val="none" w:sz="0" w:space="0" w:color="auto"/>
                  </w:divBdr>
                  <w:divsChild>
                    <w:div w:id="15912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975988">
          <w:marLeft w:val="0"/>
          <w:marRight w:val="0"/>
          <w:marTop w:val="0"/>
          <w:marBottom w:val="0"/>
          <w:divBdr>
            <w:top w:val="none" w:sz="0" w:space="0" w:color="auto"/>
            <w:left w:val="none" w:sz="0" w:space="0" w:color="auto"/>
            <w:bottom w:val="none" w:sz="0" w:space="0" w:color="auto"/>
            <w:right w:val="none" w:sz="0" w:space="0" w:color="auto"/>
          </w:divBdr>
          <w:divsChild>
            <w:div w:id="362094054">
              <w:marLeft w:val="0"/>
              <w:marRight w:val="0"/>
              <w:marTop w:val="240"/>
              <w:marBottom w:val="0"/>
              <w:divBdr>
                <w:top w:val="single" w:sz="6" w:space="4" w:color="auto"/>
                <w:left w:val="single" w:sz="6" w:space="4" w:color="auto"/>
                <w:bottom w:val="single" w:sz="6" w:space="4" w:color="auto"/>
                <w:right w:val="single" w:sz="6" w:space="4" w:color="auto"/>
              </w:divBdr>
              <w:divsChild>
                <w:div w:id="774640388">
                  <w:marLeft w:val="0"/>
                  <w:marRight w:val="0"/>
                  <w:marTop w:val="0"/>
                  <w:marBottom w:val="0"/>
                  <w:divBdr>
                    <w:top w:val="none" w:sz="0" w:space="0" w:color="auto"/>
                    <w:left w:val="none" w:sz="0" w:space="0" w:color="auto"/>
                    <w:bottom w:val="none" w:sz="0" w:space="0" w:color="auto"/>
                    <w:right w:val="none" w:sz="0" w:space="0" w:color="auto"/>
                  </w:divBdr>
                  <w:divsChild>
                    <w:div w:id="16297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883691">
          <w:marLeft w:val="0"/>
          <w:marRight w:val="0"/>
          <w:marTop w:val="0"/>
          <w:marBottom w:val="0"/>
          <w:divBdr>
            <w:top w:val="none" w:sz="0" w:space="0" w:color="auto"/>
            <w:left w:val="none" w:sz="0" w:space="0" w:color="auto"/>
            <w:bottom w:val="none" w:sz="0" w:space="0" w:color="auto"/>
            <w:right w:val="none" w:sz="0" w:space="0" w:color="auto"/>
          </w:divBdr>
          <w:divsChild>
            <w:div w:id="74937520">
              <w:marLeft w:val="0"/>
              <w:marRight w:val="0"/>
              <w:marTop w:val="240"/>
              <w:marBottom w:val="0"/>
              <w:divBdr>
                <w:top w:val="single" w:sz="6" w:space="4" w:color="auto"/>
                <w:left w:val="single" w:sz="6" w:space="4" w:color="auto"/>
                <w:bottom w:val="single" w:sz="6" w:space="4" w:color="auto"/>
                <w:right w:val="single" w:sz="6" w:space="4" w:color="auto"/>
              </w:divBdr>
              <w:divsChild>
                <w:div w:id="769661153">
                  <w:marLeft w:val="0"/>
                  <w:marRight w:val="0"/>
                  <w:marTop w:val="0"/>
                  <w:marBottom w:val="0"/>
                  <w:divBdr>
                    <w:top w:val="none" w:sz="0" w:space="0" w:color="auto"/>
                    <w:left w:val="none" w:sz="0" w:space="0" w:color="auto"/>
                    <w:bottom w:val="none" w:sz="0" w:space="0" w:color="auto"/>
                    <w:right w:val="none" w:sz="0" w:space="0" w:color="auto"/>
                  </w:divBdr>
                  <w:divsChild>
                    <w:div w:id="513232531">
                      <w:marLeft w:val="0"/>
                      <w:marRight w:val="0"/>
                      <w:marTop w:val="0"/>
                      <w:marBottom w:val="0"/>
                      <w:divBdr>
                        <w:top w:val="none" w:sz="0" w:space="0" w:color="auto"/>
                        <w:left w:val="none" w:sz="0" w:space="0" w:color="auto"/>
                        <w:bottom w:val="none" w:sz="0" w:space="0" w:color="auto"/>
                        <w:right w:val="none" w:sz="0" w:space="0" w:color="auto"/>
                      </w:divBdr>
                    </w:div>
                    <w:div w:id="1528759484">
                      <w:marLeft w:val="0"/>
                      <w:marRight w:val="0"/>
                      <w:marTop w:val="0"/>
                      <w:marBottom w:val="0"/>
                      <w:divBdr>
                        <w:top w:val="none" w:sz="0" w:space="0" w:color="auto"/>
                        <w:left w:val="none" w:sz="0" w:space="0" w:color="auto"/>
                        <w:bottom w:val="none" w:sz="0" w:space="0" w:color="auto"/>
                        <w:right w:val="none" w:sz="0" w:space="0" w:color="auto"/>
                      </w:divBdr>
                      <w:divsChild>
                        <w:div w:id="1147553115">
                          <w:marLeft w:val="0"/>
                          <w:marRight w:val="0"/>
                          <w:marTop w:val="0"/>
                          <w:marBottom w:val="0"/>
                          <w:divBdr>
                            <w:top w:val="single" w:sz="6" w:space="0" w:color="EAEAEA"/>
                            <w:left w:val="single" w:sz="6" w:space="0" w:color="EAEAEA"/>
                            <w:bottom w:val="single" w:sz="6" w:space="0" w:color="EAEAEA"/>
                            <w:right w:val="single" w:sz="6" w:space="0" w:color="EAEAEA"/>
                          </w:divBdr>
                          <w:divsChild>
                            <w:div w:id="1076308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65729228">
                  <w:marLeft w:val="0"/>
                  <w:marRight w:val="0"/>
                  <w:marTop w:val="0"/>
                  <w:marBottom w:val="0"/>
                  <w:divBdr>
                    <w:top w:val="none" w:sz="0" w:space="0" w:color="auto"/>
                    <w:left w:val="none" w:sz="0" w:space="0" w:color="auto"/>
                    <w:bottom w:val="none" w:sz="0" w:space="0" w:color="auto"/>
                    <w:right w:val="none" w:sz="0" w:space="0" w:color="auto"/>
                  </w:divBdr>
                  <w:divsChild>
                    <w:div w:id="1371343471">
                      <w:marLeft w:val="0"/>
                      <w:marRight w:val="0"/>
                      <w:marTop w:val="60"/>
                      <w:marBottom w:val="0"/>
                      <w:divBdr>
                        <w:top w:val="none" w:sz="0" w:space="0" w:color="auto"/>
                        <w:left w:val="none" w:sz="0" w:space="0" w:color="auto"/>
                        <w:bottom w:val="none" w:sz="0" w:space="0" w:color="auto"/>
                        <w:right w:val="none" w:sz="0" w:space="0" w:color="auto"/>
                      </w:divBdr>
                      <w:divsChild>
                        <w:div w:id="573781331">
                          <w:marLeft w:val="0"/>
                          <w:marRight w:val="0"/>
                          <w:marTop w:val="0"/>
                          <w:marBottom w:val="0"/>
                          <w:divBdr>
                            <w:top w:val="none" w:sz="0" w:space="0" w:color="auto"/>
                            <w:left w:val="none" w:sz="0" w:space="0" w:color="auto"/>
                            <w:bottom w:val="none" w:sz="0" w:space="0" w:color="auto"/>
                            <w:right w:val="none" w:sz="0" w:space="0" w:color="auto"/>
                          </w:divBdr>
                          <w:divsChild>
                            <w:div w:id="189118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697359">
          <w:marLeft w:val="0"/>
          <w:marRight w:val="0"/>
          <w:marTop w:val="0"/>
          <w:marBottom w:val="0"/>
          <w:divBdr>
            <w:top w:val="none" w:sz="0" w:space="0" w:color="auto"/>
            <w:left w:val="none" w:sz="0" w:space="0" w:color="auto"/>
            <w:bottom w:val="none" w:sz="0" w:space="0" w:color="auto"/>
            <w:right w:val="none" w:sz="0" w:space="0" w:color="auto"/>
          </w:divBdr>
          <w:divsChild>
            <w:div w:id="746802676">
              <w:marLeft w:val="0"/>
              <w:marRight w:val="0"/>
              <w:marTop w:val="240"/>
              <w:marBottom w:val="0"/>
              <w:divBdr>
                <w:top w:val="single" w:sz="6" w:space="4" w:color="auto"/>
                <w:left w:val="single" w:sz="6" w:space="4" w:color="auto"/>
                <w:bottom w:val="single" w:sz="6" w:space="4" w:color="auto"/>
                <w:right w:val="single" w:sz="6" w:space="4" w:color="auto"/>
              </w:divBdr>
              <w:divsChild>
                <w:div w:id="638418714">
                  <w:marLeft w:val="0"/>
                  <w:marRight w:val="0"/>
                  <w:marTop w:val="0"/>
                  <w:marBottom w:val="0"/>
                  <w:divBdr>
                    <w:top w:val="none" w:sz="0" w:space="0" w:color="auto"/>
                    <w:left w:val="none" w:sz="0" w:space="0" w:color="auto"/>
                    <w:bottom w:val="none" w:sz="0" w:space="0" w:color="auto"/>
                    <w:right w:val="none" w:sz="0" w:space="0" w:color="auto"/>
                  </w:divBdr>
                  <w:divsChild>
                    <w:div w:id="6250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12776">
          <w:marLeft w:val="0"/>
          <w:marRight w:val="0"/>
          <w:marTop w:val="0"/>
          <w:marBottom w:val="0"/>
          <w:divBdr>
            <w:top w:val="none" w:sz="0" w:space="0" w:color="auto"/>
            <w:left w:val="none" w:sz="0" w:space="0" w:color="auto"/>
            <w:bottom w:val="none" w:sz="0" w:space="0" w:color="auto"/>
            <w:right w:val="none" w:sz="0" w:space="0" w:color="auto"/>
          </w:divBdr>
          <w:divsChild>
            <w:div w:id="623463190">
              <w:marLeft w:val="0"/>
              <w:marRight w:val="0"/>
              <w:marTop w:val="240"/>
              <w:marBottom w:val="0"/>
              <w:divBdr>
                <w:top w:val="single" w:sz="6" w:space="4" w:color="auto"/>
                <w:left w:val="single" w:sz="6" w:space="4" w:color="auto"/>
                <w:bottom w:val="single" w:sz="6" w:space="4" w:color="auto"/>
                <w:right w:val="single" w:sz="6" w:space="4" w:color="auto"/>
              </w:divBdr>
              <w:divsChild>
                <w:div w:id="212038993">
                  <w:marLeft w:val="0"/>
                  <w:marRight w:val="0"/>
                  <w:marTop w:val="0"/>
                  <w:marBottom w:val="0"/>
                  <w:divBdr>
                    <w:top w:val="none" w:sz="0" w:space="0" w:color="auto"/>
                    <w:left w:val="none" w:sz="0" w:space="0" w:color="auto"/>
                    <w:bottom w:val="none" w:sz="0" w:space="0" w:color="auto"/>
                    <w:right w:val="none" w:sz="0" w:space="0" w:color="auto"/>
                  </w:divBdr>
                  <w:divsChild>
                    <w:div w:id="199632866">
                      <w:marLeft w:val="0"/>
                      <w:marRight w:val="0"/>
                      <w:marTop w:val="0"/>
                      <w:marBottom w:val="0"/>
                      <w:divBdr>
                        <w:top w:val="none" w:sz="0" w:space="0" w:color="auto"/>
                        <w:left w:val="none" w:sz="0" w:space="0" w:color="auto"/>
                        <w:bottom w:val="none" w:sz="0" w:space="0" w:color="auto"/>
                        <w:right w:val="none" w:sz="0" w:space="0" w:color="auto"/>
                      </w:divBdr>
                      <w:divsChild>
                        <w:div w:id="1101997643">
                          <w:marLeft w:val="0"/>
                          <w:marRight w:val="0"/>
                          <w:marTop w:val="0"/>
                          <w:marBottom w:val="0"/>
                          <w:divBdr>
                            <w:top w:val="single" w:sz="6" w:space="0" w:color="EAEAEA"/>
                            <w:left w:val="single" w:sz="6" w:space="0" w:color="EAEAEA"/>
                            <w:bottom w:val="single" w:sz="6" w:space="0" w:color="EAEAEA"/>
                            <w:right w:val="single" w:sz="6" w:space="0" w:color="EAEAEA"/>
                          </w:divBdr>
                          <w:divsChild>
                            <w:div w:id="195116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02825272">
                      <w:marLeft w:val="0"/>
                      <w:marRight w:val="0"/>
                      <w:marTop w:val="0"/>
                      <w:marBottom w:val="0"/>
                      <w:divBdr>
                        <w:top w:val="none" w:sz="0" w:space="0" w:color="auto"/>
                        <w:left w:val="none" w:sz="0" w:space="0" w:color="auto"/>
                        <w:bottom w:val="none" w:sz="0" w:space="0" w:color="auto"/>
                        <w:right w:val="none" w:sz="0" w:space="0" w:color="auto"/>
                      </w:divBdr>
                    </w:div>
                  </w:divsChild>
                </w:div>
                <w:div w:id="1215584056">
                  <w:marLeft w:val="0"/>
                  <w:marRight w:val="0"/>
                  <w:marTop w:val="0"/>
                  <w:marBottom w:val="0"/>
                  <w:divBdr>
                    <w:top w:val="none" w:sz="0" w:space="0" w:color="auto"/>
                    <w:left w:val="none" w:sz="0" w:space="0" w:color="auto"/>
                    <w:bottom w:val="none" w:sz="0" w:space="0" w:color="auto"/>
                    <w:right w:val="none" w:sz="0" w:space="0" w:color="auto"/>
                  </w:divBdr>
                  <w:divsChild>
                    <w:div w:id="845363753">
                      <w:marLeft w:val="0"/>
                      <w:marRight w:val="0"/>
                      <w:marTop w:val="60"/>
                      <w:marBottom w:val="0"/>
                      <w:divBdr>
                        <w:top w:val="none" w:sz="0" w:space="0" w:color="auto"/>
                        <w:left w:val="none" w:sz="0" w:space="0" w:color="auto"/>
                        <w:bottom w:val="none" w:sz="0" w:space="0" w:color="auto"/>
                        <w:right w:val="none" w:sz="0" w:space="0" w:color="auto"/>
                      </w:divBdr>
                      <w:divsChild>
                        <w:div w:id="1998268233">
                          <w:marLeft w:val="0"/>
                          <w:marRight w:val="0"/>
                          <w:marTop w:val="0"/>
                          <w:marBottom w:val="0"/>
                          <w:divBdr>
                            <w:top w:val="none" w:sz="0" w:space="0" w:color="auto"/>
                            <w:left w:val="none" w:sz="0" w:space="0" w:color="auto"/>
                            <w:bottom w:val="none" w:sz="0" w:space="0" w:color="auto"/>
                            <w:right w:val="none" w:sz="0" w:space="0" w:color="auto"/>
                          </w:divBdr>
                          <w:divsChild>
                            <w:div w:id="1442996093">
                              <w:marLeft w:val="0"/>
                              <w:marRight w:val="0"/>
                              <w:marTop w:val="0"/>
                              <w:marBottom w:val="0"/>
                              <w:divBdr>
                                <w:top w:val="none" w:sz="0" w:space="0" w:color="auto"/>
                                <w:left w:val="none" w:sz="0" w:space="0" w:color="auto"/>
                                <w:bottom w:val="none" w:sz="0" w:space="0" w:color="auto"/>
                                <w:right w:val="none" w:sz="0" w:space="0" w:color="auto"/>
                              </w:divBdr>
                            </w:div>
                            <w:div w:id="1598177281">
                              <w:marLeft w:val="0"/>
                              <w:marRight w:val="0"/>
                              <w:marTop w:val="0"/>
                              <w:marBottom w:val="0"/>
                              <w:divBdr>
                                <w:top w:val="none" w:sz="0" w:space="0" w:color="auto"/>
                                <w:left w:val="none" w:sz="0" w:space="0" w:color="auto"/>
                                <w:bottom w:val="none" w:sz="0" w:space="0" w:color="auto"/>
                                <w:right w:val="none" w:sz="0" w:space="0" w:color="auto"/>
                              </w:divBdr>
                              <w:divsChild>
                                <w:div w:id="9482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772760">
          <w:marLeft w:val="0"/>
          <w:marRight w:val="0"/>
          <w:marTop w:val="0"/>
          <w:marBottom w:val="0"/>
          <w:divBdr>
            <w:top w:val="none" w:sz="0" w:space="0" w:color="auto"/>
            <w:left w:val="none" w:sz="0" w:space="0" w:color="auto"/>
            <w:bottom w:val="none" w:sz="0" w:space="0" w:color="auto"/>
            <w:right w:val="none" w:sz="0" w:space="0" w:color="auto"/>
          </w:divBdr>
          <w:divsChild>
            <w:div w:id="1507328982">
              <w:marLeft w:val="0"/>
              <w:marRight w:val="0"/>
              <w:marTop w:val="240"/>
              <w:marBottom w:val="0"/>
              <w:divBdr>
                <w:top w:val="single" w:sz="6" w:space="4" w:color="auto"/>
                <w:left w:val="single" w:sz="6" w:space="4" w:color="auto"/>
                <w:bottom w:val="single" w:sz="6" w:space="4" w:color="auto"/>
                <w:right w:val="single" w:sz="6" w:space="4" w:color="auto"/>
              </w:divBdr>
              <w:divsChild>
                <w:div w:id="964041041">
                  <w:marLeft w:val="0"/>
                  <w:marRight w:val="0"/>
                  <w:marTop w:val="0"/>
                  <w:marBottom w:val="0"/>
                  <w:divBdr>
                    <w:top w:val="none" w:sz="0" w:space="0" w:color="auto"/>
                    <w:left w:val="none" w:sz="0" w:space="0" w:color="auto"/>
                    <w:bottom w:val="none" w:sz="0" w:space="0" w:color="auto"/>
                    <w:right w:val="none" w:sz="0" w:space="0" w:color="auto"/>
                  </w:divBdr>
                  <w:divsChild>
                    <w:div w:id="744256551">
                      <w:marLeft w:val="0"/>
                      <w:marRight w:val="0"/>
                      <w:marTop w:val="0"/>
                      <w:marBottom w:val="0"/>
                      <w:divBdr>
                        <w:top w:val="none" w:sz="0" w:space="0" w:color="auto"/>
                        <w:left w:val="none" w:sz="0" w:space="0" w:color="auto"/>
                        <w:bottom w:val="none" w:sz="0" w:space="0" w:color="auto"/>
                        <w:right w:val="none" w:sz="0" w:space="0" w:color="auto"/>
                      </w:divBdr>
                    </w:div>
                    <w:div w:id="791479034">
                      <w:marLeft w:val="0"/>
                      <w:marRight w:val="0"/>
                      <w:marTop w:val="0"/>
                      <w:marBottom w:val="0"/>
                      <w:divBdr>
                        <w:top w:val="none" w:sz="0" w:space="0" w:color="auto"/>
                        <w:left w:val="none" w:sz="0" w:space="0" w:color="auto"/>
                        <w:bottom w:val="none" w:sz="0" w:space="0" w:color="auto"/>
                        <w:right w:val="none" w:sz="0" w:space="0" w:color="auto"/>
                      </w:divBdr>
                      <w:divsChild>
                        <w:div w:id="997686325">
                          <w:marLeft w:val="0"/>
                          <w:marRight w:val="0"/>
                          <w:marTop w:val="0"/>
                          <w:marBottom w:val="0"/>
                          <w:divBdr>
                            <w:top w:val="single" w:sz="6" w:space="0" w:color="EAEAEA"/>
                            <w:left w:val="single" w:sz="6" w:space="0" w:color="EAEAEA"/>
                            <w:bottom w:val="single" w:sz="6" w:space="0" w:color="EAEAEA"/>
                            <w:right w:val="single" w:sz="6" w:space="0" w:color="EAEAEA"/>
                          </w:divBdr>
                          <w:divsChild>
                            <w:div w:id="6391173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26760242">
          <w:marLeft w:val="0"/>
          <w:marRight w:val="0"/>
          <w:marTop w:val="0"/>
          <w:marBottom w:val="0"/>
          <w:divBdr>
            <w:top w:val="none" w:sz="0" w:space="0" w:color="auto"/>
            <w:left w:val="none" w:sz="0" w:space="0" w:color="auto"/>
            <w:bottom w:val="none" w:sz="0" w:space="0" w:color="auto"/>
            <w:right w:val="none" w:sz="0" w:space="0" w:color="auto"/>
          </w:divBdr>
          <w:divsChild>
            <w:div w:id="1327973879">
              <w:marLeft w:val="0"/>
              <w:marRight w:val="0"/>
              <w:marTop w:val="240"/>
              <w:marBottom w:val="0"/>
              <w:divBdr>
                <w:top w:val="single" w:sz="6" w:space="4" w:color="auto"/>
                <w:left w:val="single" w:sz="6" w:space="4" w:color="auto"/>
                <w:bottom w:val="single" w:sz="6" w:space="4" w:color="auto"/>
                <w:right w:val="single" w:sz="6" w:space="4" w:color="auto"/>
              </w:divBdr>
              <w:divsChild>
                <w:div w:id="818107">
                  <w:marLeft w:val="0"/>
                  <w:marRight w:val="0"/>
                  <w:marTop w:val="0"/>
                  <w:marBottom w:val="0"/>
                  <w:divBdr>
                    <w:top w:val="none" w:sz="0" w:space="0" w:color="auto"/>
                    <w:left w:val="none" w:sz="0" w:space="0" w:color="auto"/>
                    <w:bottom w:val="none" w:sz="0" w:space="0" w:color="auto"/>
                    <w:right w:val="none" w:sz="0" w:space="0" w:color="auto"/>
                  </w:divBdr>
                  <w:divsChild>
                    <w:div w:id="257299793">
                      <w:marLeft w:val="0"/>
                      <w:marRight w:val="0"/>
                      <w:marTop w:val="0"/>
                      <w:marBottom w:val="0"/>
                      <w:divBdr>
                        <w:top w:val="none" w:sz="0" w:space="0" w:color="auto"/>
                        <w:left w:val="none" w:sz="0" w:space="0" w:color="auto"/>
                        <w:bottom w:val="none" w:sz="0" w:space="0" w:color="auto"/>
                        <w:right w:val="none" w:sz="0" w:space="0" w:color="auto"/>
                      </w:divBdr>
                    </w:div>
                    <w:div w:id="586381874">
                      <w:marLeft w:val="0"/>
                      <w:marRight w:val="0"/>
                      <w:marTop w:val="0"/>
                      <w:marBottom w:val="0"/>
                      <w:divBdr>
                        <w:top w:val="none" w:sz="0" w:space="0" w:color="auto"/>
                        <w:left w:val="none" w:sz="0" w:space="0" w:color="auto"/>
                        <w:bottom w:val="none" w:sz="0" w:space="0" w:color="auto"/>
                        <w:right w:val="none" w:sz="0" w:space="0" w:color="auto"/>
                      </w:divBdr>
                      <w:divsChild>
                        <w:div w:id="146097581">
                          <w:marLeft w:val="0"/>
                          <w:marRight w:val="0"/>
                          <w:marTop w:val="0"/>
                          <w:marBottom w:val="0"/>
                          <w:divBdr>
                            <w:top w:val="single" w:sz="6" w:space="0" w:color="EAEAEA"/>
                            <w:left w:val="single" w:sz="6" w:space="0" w:color="EAEAEA"/>
                            <w:bottom w:val="single" w:sz="6" w:space="0" w:color="EAEAEA"/>
                            <w:right w:val="single" w:sz="6" w:space="0" w:color="EAEAEA"/>
                          </w:divBdr>
                          <w:divsChild>
                            <w:div w:id="16081981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76048069">
                  <w:marLeft w:val="0"/>
                  <w:marRight w:val="0"/>
                  <w:marTop w:val="0"/>
                  <w:marBottom w:val="0"/>
                  <w:divBdr>
                    <w:top w:val="none" w:sz="0" w:space="0" w:color="auto"/>
                    <w:left w:val="none" w:sz="0" w:space="0" w:color="auto"/>
                    <w:bottom w:val="none" w:sz="0" w:space="0" w:color="auto"/>
                    <w:right w:val="none" w:sz="0" w:space="0" w:color="auto"/>
                  </w:divBdr>
                  <w:divsChild>
                    <w:div w:id="142432032">
                      <w:marLeft w:val="0"/>
                      <w:marRight w:val="0"/>
                      <w:marTop w:val="60"/>
                      <w:marBottom w:val="0"/>
                      <w:divBdr>
                        <w:top w:val="none" w:sz="0" w:space="0" w:color="auto"/>
                        <w:left w:val="none" w:sz="0" w:space="0" w:color="auto"/>
                        <w:bottom w:val="none" w:sz="0" w:space="0" w:color="auto"/>
                        <w:right w:val="none" w:sz="0" w:space="0" w:color="auto"/>
                      </w:divBdr>
                      <w:divsChild>
                        <w:div w:id="195972882">
                          <w:marLeft w:val="0"/>
                          <w:marRight w:val="0"/>
                          <w:marTop w:val="0"/>
                          <w:marBottom w:val="0"/>
                          <w:divBdr>
                            <w:top w:val="none" w:sz="0" w:space="0" w:color="auto"/>
                            <w:left w:val="none" w:sz="0" w:space="0" w:color="auto"/>
                            <w:bottom w:val="none" w:sz="0" w:space="0" w:color="auto"/>
                            <w:right w:val="none" w:sz="0" w:space="0" w:color="auto"/>
                          </w:divBdr>
                          <w:divsChild>
                            <w:div w:id="188278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894960">
          <w:marLeft w:val="0"/>
          <w:marRight w:val="0"/>
          <w:marTop w:val="0"/>
          <w:marBottom w:val="0"/>
          <w:divBdr>
            <w:top w:val="none" w:sz="0" w:space="0" w:color="auto"/>
            <w:left w:val="none" w:sz="0" w:space="0" w:color="auto"/>
            <w:bottom w:val="none" w:sz="0" w:space="0" w:color="auto"/>
            <w:right w:val="none" w:sz="0" w:space="0" w:color="auto"/>
          </w:divBdr>
          <w:divsChild>
            <w:div w:id="420182563">
              <w:marLeft w:val="0"/>
              <w:marRight w:val="0"/>
              <w:marTop w:val="240"/>
              <w:marBottom w:val="0"/>
              <w:divBdr>
                <w:top w:val="single" w:sz="6" w:space="4" w:color="auto"/>
                <w:left w:val="single" w:sz="6" w:space="4" w:color="auto"/>
                <w:bottom w:val="single" w:sz="6" w:space="4" w:color="auto"/>
                <w:right w:val="single" w:sz="6" w:space="4" w:color="auto"/>
              </w:divBdr>
              <w:divsChild>
                <w:div w:id="814029209">
                  <w:marLeft w:val="0"/>
                  <w:marRight w:val="0"/>
                  <w:marTop w:val="0"/>
                  <w:marBottom w:val="0"/>
                  <w:divBdr>
                    <w:top w:val="none" w:sz="0" w:space="0" w:color="auto"/>
                    <w:left w:val="none" w:sz="0" w:space="0" w:color="auto"/>
                    <w:bottom w:val="none" w:sz="0" w:space="0" w:color="auto"/>
                    <w:right w:val="none" w:sz="0" w:space="0" w:color="auto"/>
                  </w:divBdr>
                  <w:divsChild>
                    <w:div w:id="1429278363">
                      <w:marLeft w:val="0"/>
                      <w:marRight w:val="0"/>
                      <w:marTop w:val="0"/>
                      <w:marBottom w:val="0"/>
                      <w:divBdr>
                        <w:top w:val="none" w:sz="0" w:space="0" w:color="auto"/>
                        <w:left w:val="none" w:sz="0" w:space="0" w:color="auto"/>
                        <w:bottom w:val="none" w:sz="0" w:space="0" w:color="auto"/>
                        <w:right w:val="none" w:sz="0" w:space="0" w:color="auto"/>
                      </w:divBdr>
                    </w:div>
                    <w:div w:id="1439131820">
                      <w:marLeft w:val="0"/>
                      <w:marRight w:val="0"/>
                      <w:marTop w:val="0"/>
                      <w:marBottom w:val="0"/>
                      <w:divBdr>
                        <w:top w:val="none" w:sz="0" w:space="0" w:color="auto"/>
                        <w:left w:val="none" w:sz="0" w:space="0" w:color="auto"/>
                        <w:bottom w:val="none" w:sz="0" w:space="0" w:color="auto"/>
                        <w:right w:val="none" w:sz="0" w:space="0" w:color="auto"/>
                      </w:divBdr>
                      <w:divsChild>
                        <w:div w:id="122235639">
                          <w:marLeft w:val="0"/>
                          <w:marRight w:val="0"/>
                          <w:marTop w:val="0"/>
                          <w:marBottom w:val="0"/>
                          <w:divBdr>
                            <w:top w:val="single" w:sz="6" w:space="0" w:color="EAEAEA"/>
                            <w:left w:val="single" w:sz="6" w:space="0" w:color="EAEAEA"/>
                            <w:bottom w:val="single" w:sz="6" w:space="0" w:color="EAEAEA"/>
                            <w:right w:val="single" w:sz="6" w:space="0" w:color="EAEAEA"/>
                          </w:divBdr>
                          <w:divsChild>
                            <w:div w:id="12949414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09635300">
                  <w:marLeft w:val="0"/>
                  <w:marRight w:val="0"/>
                  <w:marTop w:val="0"/>
                  <w:marBottom w:val="0"/>
                  <w:divBdr>
                    <w:top w:val="none" w:sz="0" w:space="0" w:color="auto"/>
                    <w:left w:val="none" w:sz="0" w:space="0" w:color="auto"/>
                    <w:bottom w:val="none" w:sz="0" w:space="0" w:color="auto"/>
                    <w:right w:val="none" w:sz="0" w:space="0" w:color="auto"/>
                  </w:divBdr>
                  <w:divsChild>
                    <w:div w:id="615598845">
                      <w:marLeft w:val="0"/>
                      <w:marRight w:val="0"/>
                      <w:marTop w:val="60"/>
                      <w:marBottom w:val="0"/>
                      <w:divBdr>
                        <w:top w:val="none" w:sz="0" w:space="0" w:color="auto"/>
                        <w:left w:val="none" w:sz="0" w:space="0" w:color="auto"/>
                        <w:bottom w:val="none" w:sz="0" w:space="0" w:color="auto"/>
                        <w:right w:val="none" w:sz="0" w:space="0" w:color="auto"/>
                      </w:divBdr>
                      <w:divsChild>
                        <w:div w:id="2126338619">
                          <w:marLeft w:val="0"/>
                          <w:marRight w:val="0"/>
                          <w:marTop w:val="0"/>
                          <w:marBottom w:val="0"/>
                          <w:divBdr>
                            <w:top w:val="none" w:sz="0" w:space="0" w:color="auto"/>
                            <w:left w:val="none" w:sz="0" w:space="0" w:color="auto"/>
                            <w:bottom w:val="none" w:sz="0" w:space="0" w:color="auto"/>
                            <w:right w:val="none" w:sz="0" w:space="0" w:color="auto"/>
                          </w:divBdr>
                          <w:divsChild>
                            <w:div w:id="14844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596188">
          <w:marLeft w:val="0"/>
          <w:marRight w:val="0"/>
          <w:marTop w:val="0"/>
          <w:marBottom w:val="0"/>
          <w:divBdr>
            <w:top w:val="none" w:sz="0" w:space="0" w:color="auto"/>
            <w:left w:val="none" w:sz="0" w:space="0" w:color="auto"/>
            <w:bottom w:val="none" w:sz="0" w:space="0" w:color="auto"/>
            <w:right w:val="none" w:sz="0" w:space="0" w:color="auto"/>
          </w:divBdr>
          <w:divsChild>
            <w:div w:id="815491934">
              <w:marLeft w:val="0"/>
              <w:marRight w:val="0"/>
              <w:marTop w:val="240"/>
              <w:marBottom w:val="0"/>
              <w:divBdr>
                <w:top w:val="single" w:sz="6" w:space="4" w:color="auto"/>
                <w:left w:val="single" w:sz="6" w:space="4" w:color="auto"/>
                <w:bottom w:val="single" w:sz="6" w:space="4" w:color="auto"/>
                <w:right w:val="single" w:sz="6" w:space="4" w:color="auto"/>
              </w:divBdr>
              <w:divsChild>
                <w:div w:id="750274543">
                  <w:marLeft w:val="0"/>
                  <w:marRight w:val="0"/>
                  <w:marTop w:val="0"/>
                  <w:marBottom w:val="0"/>
                  <w:divBdr>
                    <w:top w:val="none" w:sz="0" w:space="0" w:color="auto"/>
                    <w:left w:val="none" w:sz="0" w:space="0" w:color="auto"/>
                    <w:bottom w:val="none" w:sz="0" w:space="0" w:color="auto"/>
                    <w:right w:val="none" w:sz="0" w:space="0" w:color="auto"/>
                  </w:divBdr>
                  <w:divsChild>
                    <w:div w:id="1317808188">
                      <w:marLeft w:val="0"/>
                      <w:marRight w:val="0"/>
                      <w:marTop w:val="0"/>
                      <w:marBottom w:val="0"/>
                      <w:divBdr>
                        <w:top w:val="none" w:sz="0" w:space="0" w:color="auto"/>
                        <w:left w:val="none" w:sz="0" w:space="0" w:color="auto"/>
                        <w:bottom w:val="none" w:sz="0" w:space="0" w:color="auto"/>
                        <w:right w:val="none" w:sz="0" w:space="0" w:color="auto"/>
                      </w:divBdr>
                      <w:divsChild>
                        <w:div w:id="1149515945">
                          <w:marLeft w:val="0"/>
                          <w:marRight w:val="0"/>
                          <w:marTop w:val="0"/>
                          <w:marBottom w:val="0"/>
                          <w:divBdr>
                            <w:top w:val="single" w:sz="6" w:space="0" w:color="EAEAEA"/>
                            <w:left w:val="single" w:sz="6" w:space="0" w:color="EAEAEA"/>
                            <w:bottom w:val="single" w:sz="6" w:space="0" w:color="EAEAEA"/>
                            <w:right w:val="single" w:sz="6" w:space="0" w:color="EAEAEA"/>
                          </w:divBdr>
                          <w:divsChild>
                            <w:div w:id="5168192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65094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09758">
          <w:marLeft w:val="0"/>
          <w:marRight w:val="0"/>
          <w:marTop w:val="0"/>
          <w:marBottom w:val="0"/>
          <w:divBdr>
            <w:top w:val="none" w:sz="0" w:space="0" w:color="auto"/>
            <w:left w:val="none" w:sz="0" w:space="0" w:color="auto"/>
            <w:bottom w:val="none" w:sz="0" w:space="0" w:color="auto"/>
            <w:right w:val="none" w:sz="0" w:space="0" w:color="auto"/>
          </w:divBdr>
          <w:divsChild>
            <w:div w:id="1054084715">
              <w:marLeft w:val="0"/>
              <w:marRight w:val="0"/>
              <w:marTop w:val="240"/>
              <w:marBottom w:val="0"/>
              <w:divBdr>
                <w:top w:val="single" w:sz="6" w:space="4" w:color="auto"/>
                <w:left w:val="single" w:sz="6" w:space="4" w:color="auto"/>
                <w:bottom w:val="single" w:sz="6" w:space="4" w:color="auto"/>
                <w:right w:val="single" w:sz="6" w:space="4" w:color="auto"/>
              </w:divBdr>
              <w:divsChild>
                <w:div w:id="36392721">
                  <w:marLeft w:val="0"/>
                  <w:marRight w:val="0"/>
                  <w:marTop w:val="0"/>
                  <w:marBottom w:val="0"/>
                  <w:divBdr>
                    <w:top w:val="none" w:sz="0" w:space="0" w:color="auto"/>
                    <w:left w:val="none" w:sz="0" w:space="0" w:color="auto"/>
                    <w:bottom w:val="none" w:sz="0" w:space="0" w:color="auto"/>
                    <w:right w:val="none" w:sz="0" w:space="0" w:color="auto"/>
                  </w:divBdr>
                  <w:divsChild>
                    <w:div w:id="544177718">
                      <w:marLeft w:val="0"/>
                      <w:marRight w:val="0"/>
                      <w:marTop w:val="0"/>
                      <w:marBottom w:val="0"/>
                      <w:divBdr>
                        <w:top w:val="none" w:sz="0" w:space="0" w:color="auto"/>
                        <w:left w:val="none" w:sz="0" w:space="0" w:color="auto"/>
                        <w:bottom w:val="none" w:sz="0" w:space="0" w:color="auto"/>
                        <w:right w:val="none" w:sz="0" w:space="0" w:color="auto"/>
                      </w:divBdr>
                      <w:divsChild>
                        <w:div w:id="61369149">
                          <w:marLeft w:val="0"/>
                          <w:marRight w:val="0"/>
                          <w:marTop w:val="0"/>
                          <w:marBottom w:val="0"/>
                          <w:divBdr>
                            <w:top w:val="single" w:sz="6" w:space="0" w:color="EAEAEA"/>
                            <w:left w:val="single" w:sz="6" w:space="0" w:color="EAEAEA"/>
                            <w:bottom w:val="single" w:sz="6" w:space="0" w:color="EAEAEA"/>
                            <w:right w:val="single" w:sz="6" w:space="0" w:color="EAEAEA"/>
                          </w:divBdr>
                          <w:divsChild>
                            <w:div w:id="458779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127044794">
                      <w:marLeft w:val="0"/>
                      <w:marRight w:val="0"/>
                      <w:marTop w:val="0"/>
                      <w:marBottom w:val="0"/>
                      <w:divBdr>
                        <w:top w:val="none" w:sz="0" w:space="0" w:color="auto"/>
                        <w:left w:val="none" w:sz="0" w:space="0" w:color="auto"/>
                        <w:bottom w:val="none" w:sz="0" w:space="0" w:color="auto"/>
                        <w:right w:val="none" w:sz="0" w:space="0" w:color="auto"/>
                      </w:divBdr>
                    </w:div>
                  </w:divsChild>
                </w:div>
                <w:div w:id="1561674111">
                  <w:marLeft w:val="0"/>
                  <w:marRight w:val="0"/>
                  <w:marTop w:val="0"/>
                  <w:marBottom w:val="0"/>
                  <w:divBdr>
                    <w:top w:val="none" w:sz="0" w:space="0" w:color="auto"/>
                    <w:left w:val="none" w:sz="0" w:space="0" w:color="auto"/>
                    <w:bottom w:val="none" w:sz="0" w:space="0" w:color="auto"/>
                    <w:right w:val="none" w:sz="0" w:space="0" w:color="auto"/>
                  </w:divBdr>
                  <w:divsChild>
                    <w:div w:id="2089224355">
                      <w:marLeft w:val="0"/>
                      <w:marRight w:val="0"/>
                      <w:marTop w:val="60"/>
                      <w:marBottom w:val="0"/>
                      <w:divBdr>
                        <w:top w:val="none" w:sz="0" w:space="0" w:color="auto"/>
                        <w:left w:val="none" w:sz="0" w:space="0" w:color="auto"/>
                        <w:bottom w:val="none" w:sz="0" w:space="0" w:color="auto"/>
                        <w:right w:val="none" w:sz="0" w:space="0" w:color="auto"/>
                      </w:divBdr>
                      <w:divsChild>
                        <w:div w:id="834146265">
                          <w:marLeft w:val="0"/>
                          <w:marRight w:val="0"/>
                          <w:marTop w:val="0"/>
                          <w:marBottom w:val="0"/>
                          <w:divBdr>
                            <w:top w:val="none" w:sz="0" w:space="0" w:color="auto"/>
                            <w:left w:val="none" w:sz="0" w:space="0" w:color="auto"/>
                            <w:bottom w:val="none" w:sz="0" w:space="0" w:color="auto"/>
                            <w:right w:val="none" w:sz="0" w:space="0" w:color="auto"/>
                          </w:divBdr>
                          <w:divsChild>
                            <w:div w:id="150701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402734">
          <w:marLeft w:val="0"/>
          <w:marRight w:val="0"/>
          <w:marTop w:val="0"/>
          <w:marBottom w:val="0"/>
          <w:divBdr>
            <w:top w:val="none" w:sz="0" w:space="0" w:color="auto"/>
            <w:left w:val="none" w:sz="0" w:space="0" w:color="auto"/>
            <w:bottom w:val="none" w:sz="0" w:space="0" w:color="auto"/>
            <w:right w:val="none" w:sz="0" w:space="0" w:color="auto"/>
          </w:divBdr>
          <w:divsChild>
            <w:div w:id="356274239">
              <w:marLeft w:val="0"/>
              <w:marRight w:val="0"/>
              <w:marTop w:val="240"/>
              <w:marBottom w:val="0"/>
              <w:divBdr>
                <w:top w:val="single" w:sz="6" w:space="4" w:color="auto"/>
                <w:left w:val="single" w:sz="6" w:space="4" w:color="auto"/>
                <w:bottom w:val="single" w:sz="6" w:space="4" w:color="auto"/>
                <w:right w:val="single" w:sz="6" w:space="4" w:color="auto"/>
              </w:divBdr>
              <w:divsChild>
                <w:div w:id="43985570">
                  <w:marLeft w:val="0"/>
                  <w:marRight w:val="0"/>
                  <w:marTop w:val="0"/>
                  <w:marBottom w:val="0"/>
                  <w:divBdr>
                    <w:top w:val="none" w:sz="0" w:space="0" w:color="auto"/>
                    <w:left w:val="none" w:sz="0" w:space="0" w:color="auto"/>
                    <w:bottom w:val="none" w:sz="0" w:space="0" w:color="auto"/>
                    <w:right w:val="none" w:sz="0" w:space="0" w:color="auto"/>
                  </w:divBdr>
                  <w:divsChild>
                    <w:div w:id="1577663408">
                      <w:marLeft w:val="0"/>
                      <w:marRight w:val="0"/>
                      <w:marTop w:val="0"/>
                      <w:marBottom w:val="0"/>
                      <w:divBdr>
                        <w:top w:val="none" w:sz="0" w:space="0" w:color="auto"/>
                        <w:left w:val="none" w:sz="0" w:space="0" w:color="auto"/>
                        <w:bottom w:val="none" w:sz="0" w:space="0" w:color="auto"/>
                        <w:right w:val="none" w:sz="0" w:space="0" w:color="auto"/>
                      </w:divBdr>
                    </w:div>
                    <w:div w:id="2129617386">
                      <w:marLeft w:val="0"/>
                      <w:marRight w:val="0"/>
                      <w:marTop w:val="0"/>
                      <w:marBottom w:val="0"/>
                      <w:divBdr>
                        <w:top w:val="none" w:sz="0" w:space="0" w:color="auto"/>
                        <w:left w:val="none" w:sz="0" w:space="0" w:color="auto"/>
                        <w:bottom w:val="none" w:sz="0" w:space="0" w:color="auto"/>
                        <w:right w:val="none" w:sz="0" w:space="0" w:color="auto"/>
                      </w:divBdr>
                      <w:divsChild>
                        <w:div w:id="1107584951">
                          <w:marLeft w:val="0"/>
                          <w:marRight w:val="0"/>
                          <w:marTop w:val="0"/>
                          <w:marBottom w:val="0"/>
                          <w:divBdr>
                            <w:top w:val="single" w:sz="6" w:space="0" w:color="EAEAEA"/>
                            <w:left w:val="single" w:sz="6" w:space="0" w:color="EAEAEA"/>
                            <w:bottom w:val="single" w:sz="6" w:space="0" w:color="EAEAEA"/>
                            <w:right w:val="single" w:sz="6" w:space="0" w:color="EAEAEA"/>
                          </w:divBdr>
                          <w:divsChild>
                            <w:div w:id="1979603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5774883">
          <w:marLeft w:val="0"/>
          <w:marRight w:val="0"/>
          <w:marTop w:val="0"/>
          <w:marBottom w:val="0"/>
          <w:divBdr>
            <w:top w:val="none" w:sz="0" w:space="0" w:color="auto"/>
            <w:left w:val="none" w:sz="0" w:space="0" w:color="auto"/>
            <w:bottom w:val="none" w:sz="0" w:space="0" w:color="auto"/>
            <w:right w:val="none" w:sz="0" w:space="0" w:color="auto"/>
          </w:divBdr>
          <w:divsChild>
            <w:div w:id="88086467">
              <w:marLeft w:val="0"/>
              <w:marRight w:val="0"/>
              <w:marTop w:val="240"/>
              <w:marBottom w:val="0"/>
              <w:divBdr>
                <w:top w:val="single" w:sz="6" w:space="4" w:color="auto"/>
                <w:left w:val="single" w:sz="6" w:space="4" w:color="auto"/>
                <w:bottom w:val="single" w:sz="6" w:space="4" w:color="auto"/>
                <w:right w:val="single" w:sz="6" w:space="4" w:color="auto"/>
              </w:divBdr>
              <w:divsChild>
                <w:div w:id="118306505">
                  <w:marLeft w:val="0"/>
                  <w:marRight w:val="0"/>
                  <w:marTop w:val="0"/>
                  <w:marBottom w:val="0"/>
                  <w:divBdr>
                    <w:top w:val="none" w:sz="0" w:space="0" w:color="auto"/>
                    <w:left w:val="none" w:sz="0" w:space="0" w:color="auto"/>
                    <w:bottom w:val="none" w:sz="0" w:space="0" w:color="auto"/>
                    <w:right w:val="none" w:sz="0" w:space="0" w:color="auto"/>
                  </w:divBdr>
                  <w:divsChild>
                    <w:div w:id="5376713">
                      <w:marLeft w:val="0"/>
                      <w:marRight w:val="0"/>
                      <w:marTop w:val="0"/>
                      <w:marBottom w:val="0"/>
                      <w:divBdr>
                        <w:top w:val="none" w:sz="0" w:space="0" w:color="auto"/>
                        <w:left w:val="none" w:sz="0" w:space="0" w:color="auto"/>
                        <w:bottom w:val="none" w:sz="0" w:space="0" w:color="auto"/>
                        <w:right w:val="none" w:sz="0" w:space="0" w:color="auto"/>
                      </w:divBdr>
                    </w:div>
                    <w:div w:id="513499450">
                      <w:marLeft w:val="0"/>
                      <w:marRight w:val="0"/>
                      <w:marTop w:val="0"/>
                      <w:marBottom w:val="0"/>
                      <w:divBdr>
                        <w:top w:val="none" w:sz="0" w:space="0" w:color="auto"/>
                        <w:left w:val="none" w:sz="0" w:space="0" w:color="auto"/>
                        <w:bottom w:val="none" w:sz="0" w:space="0" w:color="auto"/>
                        <w:right w:val="none" w:sz="0" w:space="0" w:color="auto"/>
                      </w:divBdr>
                      <w:divsChild>
                        <w:div w:id="257450445">
                          <w:marLeft w:val="0"/>
                          <w:marRight w:val="0"/>
                          <w:marTop w:val="0"/>
                          <w:marBottom w:val="0"/>
                          <w:divBdr>
                            <w:top w:val="single" w:sz="6" w:space="0" w:color="EAEAEA"/>
                            <w:left w:val="single" w:sz="6" w:space="0" w:color="EAEAEA"/>
                            <w:bottom w:val="single" w:sz="6" w:space="0" w:color="EAEAEA"/>
                            <w:right w:val="single" w:sz="6" w:space="0" w:color="EAEAEA"/>
                          </w:divBdr>
                          <w:divsChild>
                            <w:div w:id="12827634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3394853">
                  <w:marLeft w:val="0"/>
                  <w:marRight w:val="0"/>
                  <w:marTop w:val="0"/>
                  <w:marBottom w:val="0"/>
                  <w:divBdr>
                    <w:top w:val="none" w:sz="0" w:space="0" w:color="auto"/>
                    <w:left w:val="none" w:sz="0" w:space="0" w:color="auto"/>
                    <w:bottom w:val="none" w:sz="0" w:space="0" w:color="auto"/>
                    <w:right w:val="none" w:sz="0" w:space="0" w:color="auto"/>
                  </w:divBdr>
                  <w:divsChild>
                    <w:div w:id="1983384222">
                      <w:marLeft w:val="0"/>
                      <w:marRight w:val="0"/>
                      <w:marTop w:val="60"/>
                      <w:marBottom w:val="0"/>
                      <w:divBdr>
                        <w:top w:val="none" w:sz="0" w:space="0" w:color="auto"/>
                        <w:left w:val="none" w:sz="0" w:space="0" w:color="auto"/>
                        <w:bottom w:val="none" w:sz="0" w:space="0" w:color="auto"/>
                        <w:right w:val="none" w:sz="0" w:space="0" w:color="auto"/>
                      </w:divBdr>
                      <w:divsChild>
                        <w:div w:id="150335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882773">
          <w:marLeft w:val="0"/>
          <w:marRight w:val="0"/>
          <w:marTop w:val="0"/>
          <w:marBottom w:val="0"/>
          <w:divBdr>
            <w:top w:val="none" w:sz="0" w:space="0" w:color="auto"/>
            <w:left w:val="none" w:sz="0" w:space="0" w:color="auto"/>
            <w:bottom w:val="none" w:sz="0" w:space="0" w:color="auto"/>
            <w:right w:val="none" w:sz="0" w:space="0" w:color="auto"/>
          </w:divBdr>
          <w:divsChild>
            <w:div w:id="1481381898">
              <w:marLeft w:val="0"/>
              <w:marRight w:val="0"/>
              <w:marTop w:val="240"/>
              <w:marBottom w:val="0"/>
              <w:divBdr>
                <w:top w:val="single" w:sz="6" w:space="4" w:color="auto"/>
                <w:left w:val="single" w:sz="6" w:space="4" w:color="auto"/>
                <w:bottom w:val="single" w:sz="6" w:space="4" w:color="auto"/>
                <w:right w:val="single" w:sz="6" w:space="4" w:color="auto"/>
              </w:divBdr>
              <w:divsChild>
                <w:div w:id="622999458">
                  <w:marLeft w:val="0"/>
                  <w:marRight w:val="0"/>
                  <w:marTop w:val="0"/>
                  <w:marBottom w:val="0"/>
                  <w:divBdr>
                    <w:top w:val="none" w:sz="0" w:space="0" w:color="auto"/>
                    <w:left w:val="none" w:sz="0" w:space="0" w:color="auto"/>
                    <w:bottom w:val="none" w:sz="0" w:space="0" w:color="auto"/>
                    <w:right w:val="none" w:sz="0" w:space="0" w:color="auto"/>
                  </w:divBdr>
                  <w:divsChild>
                    <w:div w:id="1546260285">
                      <w:marLeft w:val="0"/>
                      <w:marRight w:val="0"/>
                      <w:marTop w:val="60"/>
                      <w:marBottom w:val="0"/>
                      <w:divBdr>
                        <w:top w:val="none" w:sz="0" w:space="0" w:color="auto"/>
                        <w:left w:val="none" w:sz="0" w:space="0" w:color="auto"/>
                        <w:bottom w:val="none" w:sz="0" w:space="0" w:color="auto"/>
                        <w:right w:val="none" w:sz="0" w:space="0" w:color="auto"/>
                      </w:divBdr>
                      <w:divsChild>
                        <w:div w:id="550115712">
                          <w:marLeft w:val="0"/>
                          <w:marRight w:val="0"/>
                          <w:marTop w:val="0"/>
                          <w:marBottom w:val="0"/>
                          <w:divBdr>
                            <w:top w:val="none" w:sz="0" w:space="0" w:color="auto"/>
                            <w:left w:val="none" w:sz="0" w:space="0" w:color="auto"/>
                            <w:bottom w:val="none" w:sz="0" w:space="0" w:color="auto"/>
                            <w:right w:val="none" w:sz="0" w:space="0" w:color="auto"/>
                          </w:divBdr>
                          <w:divsChild>
                            <w:div w:id="665598757">
                              <w:marLeft w:val="0"/>
                              <w:marRight w:val="0"/>
                              <w:marTop w:val="0"/>
                              <w:marBottom w:val="0"/>
                              <w:divBdr>
                                <w:top w:val="none" w:sz="0" w:space="0" w:color="auto"/>
                                <w:left w:val="none" w:sz="0" w:space="0" w:color="auto"/>
                                <w:bottom w:val="none" w:sz="0" w:space="0" w:color="auto"/>
                                <w:right w:val="none" w:sz="0" w:space="0" w:color="auto"/>
                              </w:divBdr>
                            </w:div>
                          </w:divsChild>
                        </w:div>
                        <w:div w:id="1943759144">
                          <w:marLeft w:val="0"/>
                          <w:marRight w:val="0"/>
                          <w:marTop w:val="0"/>
                          <w:marBottom w:val="0"/>
                          <w:divBdr>
                            <w:top w:val="none" w:sz="0" w:space="0" w:color="auto"/>
                            <w:left w:val="none" w:sz="0" w:space="0" w:color="auto"/>
                            <w:bottom w:val="none" w:sz="0" w:space="0" w:color="auto"/>
                            <w:right w:val="none" w:sz="0" w:space="0" w:color="auto"/>
                          </w:divBdr>
                          <w:divsChild>
                            <w:div w:id="1687056485">
                              <w:marLeft w:val="0"/>
                              <w:marRight w:val="0"/>
                              <w:marTop w:val="0"/>
                              <w:marBottom w:val="0"/>
                              <w:divBdr>
                                <w:top w:val="none" w:sz="0" w:space="0" w:color="auto"/>
                                <w:left w:val="none" w:sz="0" w:space="0" w:color="auto"/>
                                <w:bottom w:val="none" w:sz="0" w:space="0" w:color="auto"/>
                                <w:right w:val="none" w:sz="0" w:space="0" w:color="auto"/>
                              </w:divBdr>
                            </w:div>
                          </w:divsChild>
                        </w:div>
                        <w:div w:id="195620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20989">
                  <w:marLeft w:val="0"/>
                  <w:marRight w:val="0"/>
                  <w:marTop w:val="0"/>
                  <w:marBottom w:val="0"/>
                  <w:divBdr>
                    <w:top w:val="none" w:sz="0" w:space="0" w:color="auto"/>
                    <w:left w:val="none" w:sz="0" w:space="0" w:color="auto"/>
                    <w:bottom w:val="none" w:sz="0" w:space="0" w:color="auto"/>
                    <w:right w:val="none" w:sz="0" w:space="0" w:color="auto"/>
                  </w:divBdr>
                  <w:divsChild>
                    <w:div w:id="62915627">
                      <w:marLeft w:val="0"/>
                      <w:marRight w:val="0"/>
                      <w:marTop w:val="0"/>
                      <w:marBottom w:val="0"/>
                      <w:divBdr>
                        <w:top w:val="none" w:sz="0" w:space="0" w:color="auto"/>
                        <w:left w:val="none" w:sz="0" w:space="0" w:color="auto"/>
                        <w:bottom w:val="none" w:sz="0" w:space="0" w:color="auto"/>
                        <w:right w:val="none" w:sz="0" w:space="0" w:color="auto"/>
                      </w:divBdr>
                    </w:div>
                    <w:div w:id="1860923385">
                      <w:marLeft w:val="0"/>
                      <w:marRight w:val="0"/>
                      <w:marTop w:val="0"/>
                      <w:marBottom w:val="0"/>
                      <w:divBdr>
                        <w:top w:val="none" w:sz="0" w:space="0" w:color="auto"/>
                        <w:left w:val="none" w:sz="0" w:space="0" w:color="auto"/>
                        <w:bottom w:val="none" w:sz="0" w:space="0" w:color="auto"/>
                        <w:right w:val="none" w:sz="0" w:space="0" w:color="auto"/>
                      </w:divBdr>
                      <w:divsChild>
                        <w:div w:id="1143738298">
                          <w:marLeft w:val="0"/>
                          <w:marRight w:val="0"/>
                          <w:marTop w:val="0"/>
                          <w:marBottom w:val="0"/>
                          <w:divBdr>
                            <w:top w:val="single" w:sz="6" w:space="0" w:color="EAEAEA"/>
                            <w:left w:val="single" w:sz="6" w:space="0" w:color="EAEAEA"/>
                            <w:bottom w:val="single" w:sz="6" w:space="0" w:color="EAEAEA"/>
                            <w:right w:val="single" w:sz="6" w:space="0" w:color="EAEAEA"/>
                          </w:divBdr>
                          <w:divsChild>
                            <w:div w:id="1593704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02469713">
          <w:marLeft w:val="0"/>
          <w:marRight w:val="0"/>
          <w:marTop w:val="0"/>
          <w:marBottom w:val="0"/>
          <w:divBdr>
            <w:top w:val="none" w:sz="0" w:space="0" w:color="auto"/>
            <w:left w:val="none" w:sz="0" w:space="0" w:color="auto"/>
            <w:bottom w:val="none" w:sz="0" w:space="0" w:color="auto"/>
            <w:right w:val="none" w:sz="0" w:space="0" w:color="auto"/>
          </w:divBdr>
          <w:divsChild>
            <w:div w:id="892351570">
              <w:marLeft w:val="0"/>
              <w:marRight w:val="0"/>
              <w:marTop w:val="240"/>
              <w:marBottom w:val="0"/>
              <w:divBdr>
                <w:top w:val="single" w:sz="6" w:space="4" w:color="auto"/>
                <w:left w:val="single" w:sz="6" w:space="4" w:color="auto"/>
                <w:bottom w:val="single" w:sz="6" w:space="4" w:color="auto"/>
                <w:right w:val="single" w:sz="6" w:space="4" w:color="auto"/>
              </w:divBdr>
              <w:divsChild>
                <w:div w:id="1097360899">
                  <w:marLeft w:val="0"/>
                  <w:marRight w:val="0"/>
                  <w:marTop w:val="0"/>
                  <w:marBottom w:val="0"/>
                  <w:divBdr>
                    <w:top w:val="none" w:sz="0" w:space="0" w:color="auto"/>
                    <w:left w:val="none" w:sz="0" w:space="0" w:color="auto"/>
                    <w:bottom w:val="none" w:sz="0" w:space="0" w:color="auto"/>
                    <w:right w:val="none" w:sz="0" w:space="0" w:color="auto"/>
                  </w:divBdr>
                  <w:divsChild>
                    <w:div w:id="20520874">
                      <w:marLeft w:val="0"/>
                      <w:marRight w:val="0"/>
                      <w:marTop w:val="0"/>
                      <w:marBottom w:val="0"/>
                      <w:divBdr>
                        <w:top w:val="none" w:sz="0" w:space="0" w:color="auto"/>
                        <w:left w:val="none" w:sz="0" w:space="0" w:color="auto"/>
                        <w:bottom w:val="none" w:sz="0" w:space="0" w:color="auto"/>
                        <w:right w:val="none" w:sz="0" w:space="0" w:color="auto"/>
                      </w:divBdr>
                      <w:divsChild>
                        <w:div w:id="1537544353">
                          <w:marLeft w:val="0"/>
                          <w:marRight w:val="0"/>
                          <w:marTop w:val="0"/>
                          <w:marBottom w:val="0"/>
                          <w:divBdr>
                            <w:top w:val="single" w:sz="6" w:space="0" w:color="EAEAEA"/>
                            <w:left w:val="single" w:sz="6" w:space="0" w:color="EAEAEA"/>
                            <w:bottom w:val="single" w:sz="6" w:space="0" w:color="EAEAEA"/>
                            <w:right w:val="single" w:sz="6" w:space="0" w:color="EAEAEA"/>
                          </w:divBdr>
                          <w:divsChild>
                            <w:div w:id="899363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107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7877">
          <w:marLeft w:val="0"/>
          <w:marRight w:val="0"/>
          <w:marTop w:val="0"/>
          <w:marBottom w:val="0"/>
          <w:divBdr>
            <w:top w:val="none" w:sz="0" w:space="0" w:color="auto"/>
            <w:left w:val="none" w:sz="0" w:space="0" w:color="auto"/>
            <w:bottom w:val="none" w:sz="0" w:space="0" w:color="auto"/>
            <w:right w:val="none" w:sz="0" w:space="0" w:color="auto"/>
          </w:divBdr>
          <w:divsChild>
            <w:div w:id="865828244">
              <w:marLeft w:val="0"/>
              <w:marRight w:val="0"/>
              <w:marTop w:val="240"/>
              <w:marBottom w:val="0"/>
              <w:divBdr>
                <w:top w:val="single" w:sz="6" w:space="4" w:color="auto"/>
                <w:left w:val="single" w:sz="6" w:space="4" w:color="auto"/>
                <w:bottom w:val="single" w:sz="6" w:space="4" w:color="auto"/>
                <w:right w:val="single" w:sz="6" w:space="4" w:color="auto"/>
              </w:divBdr>
              <w:divsChild>
                <w:div w:id="965890891">
                  <w:marLeft w:val="0"/>
                  <w:marRight w:val="0"/>
                  <w:marTop w:val="0"/>
                  <w:marBottom w:val="0"/>
                  <w:divBdr>
                    <w:top w:val="none" w:sz="0" w:space="0" w:color="auto"/>
                    <w:left w:val="none" w:sz="0" w:space="0" w:color="auto"/>
                    <w:bottom w:val="none" w:sz="0" w:space="0" w:color="auto"/>
                    <w:right w:val="none" w:sz="0" w:space="0" w:color="auto"/>
                  </w:divBdr>
                  <w:divsChild>
                    <w:div w:id="713309781">
                      <w:marLeft w:val="0"/>
                      <w:marRight w:val="0"/>
                      <w:marTop w:val="0"/>
                      <w:marBottom w:val="0"/>
                      <w:divBdr>
                        <w:top w:val="none" w:sz="0" w:space="0" w:color="auto"/>
                        <w:left w:val="none" w:sz="0" w:space="0" w:color="auto"/>
                        <w:bottom w:val="none" w:sz="0" w:space="0" w:color="auto"/>
                        <w:right w:val="none" w:sz="0" w:space="0" w:color="auto"/>
                      </w:divBdr>
                    </w:div>
                    <w:div w:id="1159151962">
                      <w:marLeft w:val="0"/>
                      <w:marRight w:val="0"/>
                      <w:marTop w:val="0"/>
                      <w:marBottom w:val="0"/>
                      <w:divBdr>
                        <w:top w:val="none" w:sz="0" w:space="0" w:color="auto"/>
                        <w:left w:val="none" w:sz="0" w:space="0" w:color="auto"/>
                        <w:bottom w:val="none" w:sz="0" w:space="0" w:color="auto"/>
                        <w:right w:val="none" w:sz="0" w:space="0" w:color="auto"/>
                      </w:divBdr>
                      <w:divsChild>
                        <w:div w:id="1498501294">
                          <w:marLeft w:val="0"/>
                          <w:marRight w:val="0"/>
                          <w:marTop w:val="0"/>
                          <w:marBottom w:val="0"/>
                          <w:divBdr>
                            <w:top w:val="single" w:sz="6" w:space="0" w:color="EAEAEA"/>
                            <w:left w:val="single" w:sz="6" w:space="0" w:color="EAEAEA"/>
                            <w:bottom w:val="single" w:sz="6" w:space="0" w:color="EAEAEA"/>
                            <w:right w:val="single" w:sz="6" w:space="0" w:color="EAEAEA"/>
                          </w:divBdr>
                          <w:divsChild>
                            <w:div w:id="1486512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0603907">
                  <w:marLeft w:val="0"/>
                  <w:marRight w:val="0"/>
                  <w:marTop w:val="0"/>
                  <w:marBottom w:val="0"/>
                  <w:divBdr>
                    <w:top w:val="none" w:sz="0" w:space="0" w:color="auto"/>
                    <w:left w:val="none" w:sz="0" w:space="0" w:color="auto"/>
                    <w:bottom w:val="none" w:sz="0" w:space="0" w:color="auto"/>
                    <w:right w:val="none" w:sz="0" w:space="0" w:color="auto"/>
                  </w:divBdr>
                  <w:divsChild>
                    <w:div w:id="384065739">
                      <w:marLeft w:val="0"/>
                      <w:marRight w:val="0"/>
                      <w:marTop w:val="60"/>
                      <w:marBottom w:val="0"/>
                      <w:divBdr>
                        <w:top w:val="none" w:sz="0" w:space="0" w:color="auto"/>
                        <w:left w:val="none" w:sz="0" w:space="0" w:color="auto"/>
                        <w:bottom w:val="none" w:sz="0" w:space="0" w:color="auto"/>
                        <w:right w:val="none" w:sz="0" w:space="0" w:color="auto"/>
                      </w:divBdr>
                      <w:divsChild>
                        <w:div w:id="2101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647927">
          <w:marLeft w:val="0"/>
          <w:marRight w:val="0"/>
          <w:marTop w:val="0"/>
          <w:marBottom w:val="0"/>
          <w:divBdr>
            <w:top w:val="none" w:sz="0" w:space="0" w:color="auto"/>
            <w:left w:val="none" w:sz="0" w:space="0" w:color="auto"/>
            <w:bottom w:val="none" w:sz="0" w:space="0" w:color="auto"/>
            <w:right w:val="none" w:sz="0" w:space="0" w:color="auto"/>
          </w:divBdr>
          <w:divsChild>
            <w:div w:id="220291971">
              <w:marLeft w:val="0"/>
              <w:marRight w:val="0"/>
              <w:marTop w:val="240"/>
              <w:marBottom w:val="0"/>
              <w:divBdr>
                <w:top w:val="single" w:sz="6" w:space="4" w:color="auto"/>
                <w:left w:val="single" w:sz="6" w:space="4" w:color="auto"/>
                <w:bottom w:val="single" w:sz="6" w:space="4" w:color="auto"/>
                <w:right w:val="single" w:sz="6" w:space="4" w:color="auto"/>
              </w:divBdr>
              <w:divsChild>
                <w:div w:id="319120571">
                  <w:marLeft w:val="0"/>
                  <w:marRight w:val="0"/>
                  <w:marTop w:val="0"/>
                  <w:marBottom w:val="0"/>
                  <w:divBdr>
                    <w:top w:val="none" w:sz="0" w:space="0" w:color="auto"/>
                    <w:left w:val="none" w:sz="0" w:space="0" w:color="auto"/>
                    <w:bottom w:val="none" w:sz="0" w:space="0" w:color="auto"/>
                    <w:right w:val="none" w:sz="0" w:space="0" w:color="auto"/>
                  </w:divBdr>
                  <w:divsChild>
                    <w:div w:id="56511632">
                      <w:marLeft w:val="0"/>
                      <w:marRight w:val="0"/>
                      <w:marTop w:val="0"/>
                      <w:marBottom w:val="0"/>
                      <w:divBdr>
                        <w:top w:val="none" w:sz="0" w:space="0" w:color="auto"/>
                        <w:left w:val="none" w:sz="0" w:space="0" w:color="auto"/>
                        <w:bottom w:val="none" w:sz="0" w:space="0" w:color="auto"/>
                        <w:right w:val="none" w:sz="0" w:space="0" w:color="auto"/>
                      </w:divBdr>
                    </w:div>
                    <w:div w:id="377710229">
                      <w:marLeft w:val="0"/>
                      <w:marRight w:val="0"/>
                      <w:marTop w:val="0"/>
                      <w:marBottom w:val="0"/>
                      <w:divBdr>
                        <w:top w:val="none" w:sz="0" w:space="0" w:color="auto"/>
                        <w:left w:val="none" w:sz="0" w:space="0" w:color="auto"/>
                        <w:bottom w:val="none" w:sz="0" w:space="0" w:color="auto"/>
                        <w:right w:val="none" w:sz="0" w:space="0" w:color="auto"/>
                      </w:divBdr>
                      <w:divsChild>
                        <w:div w:id="815608009">
                          <w:marLeft w:val="0"/>
                          <w:marRight w:val="0"/>
                          <w:marTop w:val="0"/>
                          <w:marBottom w:val="0"/>
                          <w:divBdr>
                            <w:top w:val="single" w:sz="6" w:space="0" w:color="EAEAEA"/>
                            <w:left w:val="single" w:sz="6" w:space="0" w:color="EAEAEA"/>
                            <w:bottom w:val="single" w:sz="6" w:space="0" w:color="EAEAEA"/>
                            <w:right w:val="single" w:sz="6" w:space="0" w:color="EAEAEA"/>
                          </w:divBdr>
                          <w:divsChild>
                            <w:div w:id="1634677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53315249">
          <w:marLeft w:val="0"/>
          <w:marRight w:val="0"/>
          <w:marTop w:val="0"/>
          <w:marBottom w:val="0"/>
          <w:divBdr>
            <w:top w:val="none" w:sz="0" w:space="0" w:color="auto"/>
            <w:left w:val="none" w:sz="0" w:space="0" w:color="auto"/>
            <w:bottom w:val="none" w:sz="0" w:space="0" w:color="auto"/>
            <w:right w:val="none" w:sz="0" w:space="0" w:color="auto"/>
          </w:divBdr>
          <w:divsChild>
            <w:div w:id="1662732745">
              <w:marLeft w:val="0"/>
              <w:marRight w:val="0"/>
              <w:marTop w:val="240"/>
              <w:marBottom w:val="0"/>
              <w:divBdr>
                <w:top w:val="single" w:sz="6" w:space="4" w:color="auto"/>
                <w:left w:val="single" w:sz="6" w:space="4" w:color="auto"/>
                <w:bottom w:val="single" w:sz="6" w:space="4" w:color="auto"/>
                <w:right w:val="single" w:sz="6" w:space="4" w:color="auto"/>
              </w:divBdr>
              <w:divsChild>
                <w:div w:id="1268077927">
                  <w:marLeft w:val="0"/>
                  <w:marRight w:val="0"/>
                  <w:marTop w:val="0"/>
                  <w:marBottom w:val="0"/>
                  <w:divBdr>
                    <w:top w:val="none" w:sz="0" w:space="0" w:color="auto"/>
                    <w:left w:val="none" w:sz="0" w:space="0" w:color="auto"/>
                    <w:bottom w:val="none" w:sz="0" w:space="0" w:color="auto"/>
                    <w:right w:val="none" w:sz="0" w:space="0" w:color="auto"/>
                  </w:divBdr>
                  <w:divsChild>
                    <w:div w:id="488133810">
                      <w:marLeft w:val="0"/>
                      <w:marRight w:val="0"/>
                      <w:marTop w:val="60"/>
                      <w:marBottom w:val="0"/>
                      <w:divBdr>
                        <w:top w:val="none" w:sz="0" w:space="0" w:color="auto"/>
                        <w:left w:val="none" w:sz="0" w:space="0" w:color="auto"/>
                        <w:bottom w:val="none" w:sz="0" w:space="0" w:color="auto"/>
                        <w:right w:val="none" w:sz="0" w:space="0" w:color="auto"/>
                      </w:divBdr>
                      <w:divsChild>
                        <w:div w:id="422141496">
                          <w:marLeft w:val="0"/>
                          <w:marRight w:val="0"/>
                          <w:marTop w:val="0"/>
                          <w:marBottom w:val="0"/>
                          <w:divBdr>
                            <w:top w:val="none" w:sz="0" w:space="0" w:color="auto"/>
                            <w:left w:val="none" w:sz="0" w:space="0" w:color="auto"/>
                            <w:bottom w:val="none" w:sz="0" w:space="0" w:color="auto"/>
                            <w:right w:val="none" w:sz="0" w:space="0" w:color="auto"/>
                          </w:divBdr>
                          <w:divsChild>
                            <w:div w:id="1662006319">
                              <w:marLeft w:val="0"/>
                              <w:marRight w:val="0"/>
                              <w:marTop w:val="0"/>
                              <w:marBottom w:val="0"/>
                              <w:divBdr>
                                <w:top w:val="none" w:sz="0" w:space="0" w:color="auto"/>
                                <w:left w:val="none" w:sz="0" w:space="0" w:color="auto"/>
                                <w:bottom w:val="none" w:sz="0" w:space="0" w:color="auto"/>
                                <w:right w:val="none" w:sz="0" w:space="0" w:color="auto"/>
                              </w:divBdr>
                            </w:div>
                          </w:divsChild>
                        </w:div>
                        <w:div w:id="1368482066">
                          <w:marLeft w:val="0"/>
                          <w:marRight w:val="0"/>
                          <w:marTop w:val="0"/>
                          <w:marBottom w:val="0"/>
                          <w:divBdr>
                            <w:top w:val="none" w:sz="0" w:space="0" w:color="auto"/>
                            <w:left w:val="none" w:sz="0" w:space="0" w:color="auto"/>
                            <w:bottom w:val="none" w:sz="0" w:space="0" w:color="auto"/>
                            <w:right w:val="none" w:sz="0" w:space="0" w:color="auto"/>
                          </w:divBdr>
                          <w:divsChild>
                            <w:div w:id="685059557">
                              <w:marLeft w:val="0"/>
                              <w:marRight w:val="0"/>
                              <w:marTop w:val="0"/>
                              <w:marBottom w:val="0"/>
                              <w:divBdr>
                                <w:top w:val="none" w:sz="0" w:space="0" w:color="auto"/>
                                <w:left w:val="none" w:sz="0" w:space="0" w:color="auto"/>
                                <w:bottom w:val="none" w:sz="0" w:space="0" w:color="auto"/>
                                <w:right w:val="none" w:sz="0" w:space="0" w:color="auto"/>
                              </w:divBdr>
                            </w:div>
                          </w:divsChild>
                        </w:div>
                        <w:div w:id="20765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2221">
                  <w:marLeft w:val="0"/>
                  <w:marRight w:val="0"/>
                  <w:marTop w:val="0"/>
                  <w:marBottom w:val="0"/>
                  <w:divBdr>
                    <w:top w:val="none" w:sz="0" w:space="0" w:color="auto"/>
                    <w:left w:val="none" w:sz="0" w:space="0" w:color="auto"/>
                    <w:bottom w:val="none" w:sz="0" w:space="0" w:color="auto"/>
                    <w:right w:val="none" w:sz="0" w:space="0" w:color="auto"/>
                  </w:divBdr>
                  <w:divsChild>
                    <w:div w:id="927277605">
                      <w:marLeft w:val="0"/>
                      <w:marRight w:val="0"/>
                      <w:marTop w:val="0"/>
                      <w:marBottom w:val="0"/>
                      <w:divBdr>
                        <w:top w:val="none" w:sz="0" w:space="0" w:color="auto"/>
                        <w:left w:val="none" w:sz="0" w:space="0" w:color="auto"/>
                        <w:bottom w:val="none" w:sz="0" w:space="0" w:color="auto"/>
                        <w:right w:val="none" w:sz="0" w:space="0" w:color="auto"/>
                      </w:divBdr>
                      <w:divsChild>
                        <w:div w:id="529956177">
                          <w:marLeft w:val="0"/>
                          <w:marRight w:val="0"/>
                          <w:marTop w:val="0"/>
                          <w:marBottom w:val="0"/>
                          <w:divBdr>
                            <w:top w:val="single" w:sz="6" w:space="0" w:color="EAEAEA"/>
                            <w:left w:val="single" w:sz="6" w:space="0" w:color="EAEAEA"/>
                            <w:bottom w:val="single" w:sz="6" w:space="0" w:color="EAEAEA"/>
                            <w:right w:val="single" w:sz="6" w:space="0" w:color="EAEAEA"/>
                          </w:divBdr>
                          <w:divsChild>
                            <w:div w:id="167909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1427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681028">
          <w:marLeft w:val="0"/>
          <w:marRight w:val="0"/>
          <w:marTop w:val="0"/>
          <w:marBottom w:val="0"/>
          <w:divBdr>
            <w:top w:val="none" w:sz="0" w:space="0" w:color="auto"/>
            <w:left w:val="none" w:sz="0" w:space="0" w:color="auto"/>
            <w:bottom w:val="none" w:sz="0" w:space="0" w:color="auto"/>
            <w:right w:val="none" w:sz="0" w:space="0" w:color="auto"/>
          </w:divBdr>
          <w:divsChild>
            <w:div w:id="1221014023">
              <w:marLeft w:val="0"/>
              <w:marRight w:val="0"/>
              <w:marTop w:val="240"/>
              <w:marBottom w:val="0"/>
              <w:divBdr>
                <w:top w:val="single" w:sz="6" w:space="4" w:color="auto"/>
                <w:left w:val="single" w:sz="6" w:space="4" w:color="auto"/>
                <w:bottom w:val="single" w:sz="6" w:space="4" w:color="auto"/>
                <w:right w:val="single" w:sz="6" w:space="4" w:color="auto"/>
              </w:divBdr>
              <w:divsChild>
                <w:div w:id="572475672">
                  <w:marLeft w:val="0"/>
                  <w:marRight w:val="0"/>
                  <w:marTop w:val="0"/>
                  <w:marBottom w:val="0"/>
                  <w:divBdr>
                    <w:top w:val="none" w:sz="0" w:space="0" w:color="auto"/>
                    <w:left w:val="none" w:sz="0" w:space="0" w:color="auto"/>
                    <w:bottom w:val="none" w:sz="0" w:space="0" w:color="auto"/>
                    <w:right w:val="none" w:sz="0" w:space="0" w:color="auto"/>
                  </w:divBdr>
                  <w:divsChild>
                    <w:div w:id="1264459165">
                      <w:marLeft w:val="0"/>
                      <w:marRight w:val="0"/>
                      <w:marTop w:val="60"/>
                      <w:marBottom w:val="0"/>
                      <w:divBdr>
                        <w:top w:val="none" w:sz="0" w:space="0" w:color="auto"/>
                        <w:left w:val="none" w:sz="0" w:space="0" w:color="auto"/>
                        <w:bottom w:val="none" w:sz="0" w:space="0" w:color="auto"/>
                        <w:right w:val="none" w:sz="0" w:space="0" w:color="auto"/>
                      </w:divBdr>
                      <w:divsChild>
                        <w:div w:id="130751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8562">
                  <w:marLeft w:val="0"/>
                  <w:marRight w:val="0"/>
                  <w:marTop w:val="0"/>
                  <w:marBottom w:val="0"/>
                  <w:divBdr>
                    <w:top w:val="none" w:sz="0" w:space="0" w:color="auto"/>
                    <w:left w:val="none" w:sz="0" w:space="0" w:color="auto"/>
                    <w:bottom w:val="none" w:sz="0" w:space="0" w:color="auto"/>
                    <w:right w:val="none" w:sz="0" w:space="0" w:color="auto"/>
                  </w:divBdr>
                  <w:divsChild>
                    <w:div w:id="511838521">
                      <w:marLeft w:val="0"/>
                      <w:marRight w:val="0"/>
                      <w:marTop w:val="0"/>
                      <w:marBottom w:val="0"/>
                      <w:divBdr>
                        <w:top w:val="none" w:sz="0" w:space="0" w:color="auto"/>
                        <w:left w:val="none" w:sz="0" w:space="0" w:color="auto"/>
                        <w:bottom w:val="none" w:sz="0" w:space="0" w:color="auto"/>
                        <w:right w:val="none" w:sz="0" w:space="0" w:color="auto"/>
                      </w:divBdr>
                    </w:div>
                    <w:div w:id="869998373">
                      <w:marLeft w:val="0"/>
                      <w:marRight w:val="0"/>
                      <w:marTop w:val="0"/>
                      <w:marBottom w:val="0"/>
                      <w:divBdr>
                        <w:top w:val="none" w:sz="0" w:space="0" w:color="auto"/>
                        <w:left w:val="none" w:sz="0" w:space="0" w:color="auto"/>
                        <w:bottom w:val="none" w:sz="0" w:space="0" w:color="auto"/>
                        <w:right w:val="none" w:sz="0" w:space="0" w:color="auto"/>
                      </w:divBdr>
                      <w:divsChild>
                        <w:div w:id="1021125566">
                          <w:marLeft w:val="0"/>
                          <w:marRight w:val="0"/>
                          <w:marTop w:val="0"/>
                          <w:marBottom w:val="0"/>
                          <w:divBdr>
                            <w:top w:val="single" w:sz="6" w:space="0" w:color="EAEAEA"/>
                            <w:left w:val="single" w:sz="6" w:space="0" w:color="EAEAEA"/>
                            <w:bottom w:val="single" w:sz="6" w:space="0" w:color="EAEAEA"/>
                            <w:right w:val="single" w:sz="6" w:space="0" w:color="EAEAEA"/>
                          </w:divBdr>
                          <w:divsChild>
                            <w:div w:id="16953771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74223429">
          <w:marLeft w:val="0"/>
          <w:marRight w:val="0"/>
          <w:marTop w:val="0"/>
          <w:marBottom w:val="0"/>
          <w:divBdr>
            <w:top w:val="none" w:sz="0" w:space="0" w:color="auto"/>
            <w:left w:val="none" w:sz="0" w:space="0" w:color="auto"/>
            <w:bottom w:val="none" w:sz="0" w:space="0" w:color="auto"/>
            <w:right w:val="none" w:sz="0" w:space="0" w:color="auto"/>
          </w:divBdr>
          <w:divsChild>
            <w:div w:id="1426727563">
              <w:marLeft w:val="0"/>
              <w:marRight w:val="0"/>
              <w:marTop w:val="240"/>
              <w:marBottom w:val="0"/>
              <w:divBdr>
                <w:top w:val="single" w:sz="6" w:space="4" w:color="auto"/>
                <w:left w:val="single" w:sz="6" w:space="4" w:color="auto"/>
                <w:bottom w:val="single" w:sz="6" w:space="4" w:color="auto"/>
                <w:right w:val="single" w:sz="6" w:space="4" w:color="auto"/>
              </w:divBdr>
              <w:divsChild>
                <w:div w:id="208225270">
                  <w:marLeft w:val="0"/>
                  <w:marRight w:val="0"/>
                  <w:marTop w:val="0"/>
                  <w:marBottom w:val="0"/>
                  <w:divBdr>
                    <w:top w:val="none" w:sz="0" w:space="0" w:color="auto"/>
                    <w:left w:val="none" w:sz="0" w:space="0" w:color="auto"/>
                    <w:bottom w:val="none" w:sz="0" w:space="0" w:color="auto"/>
                    <w:right w:val="none" w:sz="0" w:space="0" w:color="auto"/>
                  </w:divBdr>
                  <w:divsChild>
                    <w:div w:id="20442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59061">
          <w:marLeft w:val="0"/>
          <w:marRight w:val="0"/>
          <w:marTop w:val="0"/>
          <w:marBottom w:val="0"/>
          <w:divBdr>
            <w:top w:val="none" w:sz="0" w:space="0" w:color="auto"/>
            <w:left w:val="none" w:sz="0" w:space="0" w:color="auto"/>
            <w:bottom w:val="none" w:sz="0" w:space="0" w:color="auto"/>
            <w:right w:val="none" w:sz="0" w:space="0" w:color="auto"/>
          </w:divBdr>
          <w:divsChild>
            <w:div w:id="354429089">
              <w:marLeft w:val="0"/>
              <w:marRight w:val="0"/>
              <w:marTop w:val="240"/>
              <w:marBottom w:val="0"/>
              <w:divBdr>
                <w:top w:val="single" w:sz="6" w:space="4" w:color="auto"/>
                <w:left w:val="single" w:sz="6" w:space="4" w:color="auto"/>
                <w:bottom w:val="single" w:sz="6" w:space="4" w:color="auto"/>
                <w:right w:val="single" w:sz="6" w:space="4" w:color="auto"/>
              </w:divBdr>
              <w:divsChild>
                <w:div w:id="339477535">
                  <w:marLeft w:val="0"/>
                  <w:marRight w:val="0"/>
                  <w:marTop w:val="0"/>
                  <w:marBottom w:val="0"/>
                  <w:divBdr>
                    <w:top w:val="none" w:sz="0" w:space="0" w:color="auto"/>
                    <w:left w:val="none" w:sz="0" w:space="0" w:color="auto"/>
                    <w:bottom w:val="none" w:sz="0" w:space="0" w:color="auto"/>
                    <w:right w:val="none" w:sz="0" w:space="0" w:color="auto"/>
                  </w:divBdr>
                  <w:divsChild>
                    <w:div w:id="1438477800">
                      <w:marLeft w:val="0"/>
                      <w:marRight w:val="0"/>
                      <w:marTop w:val="60"/>
                      <w:marBottom w:val="0"/>
                      <w:divBdr>
                        <w:top w:val="none" w:sz="0" w:space="0" w:color="auto"/>
                        <w:left w:val="none" w:sz="0" w:space="0" w:color="auto"/>
                        <w:bottom w:val="none" w:sz="0" w:space="0" w:color="auto"/>
                        <w:right w:val="none" w:sz="0" w:space="0" w:color="auto"/>
                      </w:divBdr>
                      <w:divsChild>
                        <w:div w:id="575668933">
                          <w:marLeft w:val="0"/>
                          <w:marRight w:val="0"/>
                          <w:marTop w:val="0"/>
                          <w:marBottom w:val="0"/>
                          <w:divBdr>
                            <w:top w:val="none" w:sz="0" w:space="0" w:color="auto"/>
                            <w:left w:val="none" w:sz="0" w:space="0" w:color="auto"/>
                            <w:bottom w:val="none" w:sz="0" w:space="0" w:color="auto"/>
                            <w:right w:val="none" w:sz="0" w:space="0" w:color="auto"/>
                          </w:divBdr>
                          <w:divsChild>
                            <w:div w:id="1374649131">
                              <w:marLeft w:val="0"/>
                              <w:marRight w:val="0"/>
                              <w:marTop w:val="0"/>
                              <w:marBottom w:val="0"/>
                              <w:divBdr>
                                <w:top w:val="none" w:sz="0" w:space="0" w:color="auto"/>
                                <w:left w:val="none" w:sz="0" w:space="0" w:color="auto"/>
                                <w:bottom w:val="none" w:sz="0" w:space="0" w:color="auto"/>
                                <w:right w:val="none" w:sz="0" w:space="0" w:color="auto"/>
                              </w:divBdr>
                            </w:div>
                            <w:div w:id="1839537835">
                              <w:marLeft w:val="0"/>
                              <w:marRight w:val="0"/>
                              <w:marTop w:val="0"/>
                              <w:marBottom w:val="0"/>
                              <w:divBdr>
                                <w:top w:val="none" w:sz="0" w:space="0" w:color="auto"/>
                                <w:left w:val="none" w:sz="0" w:space="0" w:color="auto"/>
                                <w:bottom w:val="none" w:sz="0" w:space="0" w:color="auto"/>
                                <w:right w:val="none" w:sz="0" w:space="0" w:color="auto"/>
                              </w:divBdr>
                              <w:divsChild>
                                <w:div w:id="2739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65021">
                  <w:marLeft w:val="0"/>
                  <w:marRight w:val="0"/>
                  <w:marTop w:val="0"/>
                  <w:marBottom w:val="0"/>
                  <w:divBdr>
                    <w:top w:val="none" w:sz="0" w:space="0" w:color="auto"/>
                    <w:left w:val="none" w:sz="0" w:space="0" w:color="auto"/>
                    <w:bottom w:val="none" w:sz="0" w:space="0" w:color="auto"/>
                    <w:right w:val="none" w:sz="0" w:space="0" w:color="auto"/>
                  </w:divBdr>
                  <w:divsChild>
                    <w:div w:id="6174983">
                      <w:marLeft w:val="0"/>
                      <w:marRight w:val="0"/>
                      <w:marTop w:val="0"/>
                      <w:marBottom w:val="0"/>
                      <w:divBdr>
                        <w:top w:val="none" w:sz="0" w:space="0" w:color="auto"/>
                        <w:left w:val="none" w:sz="0" w:space="0" w:color="auto"/>
                        <w:bottom w:val="none" w:sz="0" w:space="0" w:color="auto"/>
                        <w:right w:val="none" w:sz="0" w:space="0" w:color="auto"/>
                      </w:divBdr>
                      <w:divsChild>
                        <w:div w:id="1730347855">
                          <w:marLeft w:val="0"/>
                          <w:marRight w:val="0"/>
                          <w:marTop w:val="0"/>
                          <w:marBottom w:val="0"/>
                          <w:divBdr>
                            <w:top w:val="single" w:sz="6" w:space="0" w:color="EAEAEA"/>
                            <w:left w:val="single" w:sz="6" w:space="0" w:color="EAEAEA"/>
                            <w:bottom w:val="single" w:sz="6" w:space="0" w:color="EAEAEA"/>
                            <w:right w:val="single" w:sz="6" w:space="0" w:color="EAEAEA"/>
                          </w:divBdr>
                          <w:divsChild>
                            <w:div w:id="484778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5503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3201">
          <w:marLeft w:val="0"/>
          <w:marRight w:val="0"/>
          <w:marTop w:val="0"/>
          <w:marBottom w:val="0"/>
          <w:divBdr>
            <w:top w:val="none" w:sz="0" w:space="0" w:color="auto"/>
            <w:left w:val="none" w:sz="0" w:space="0" w:color="auto"/>
            <w:bottom w:val="none" w:sz="0" w:space="0" w:color="auto"/>
            <w:right w:val="none" w:sz="0" w:space="0" w:color="auto"/>
          </w:divBdr>
          <w:divsChild>
            <w:div w:id="1693648455">
              <w:marLeft w:val="0"/>
              <w:marRight w:val="0"/>
              <w:marTop w:val="240"/>
              <w:marBottom w:val="0"/>
              <w:divBdr>
                <w:top w:val="single" w:sz="6" w:space="4" w:color="auto"/>
                <w:left w:val="single" w:sz="6" w:space="4" w:color="auto"/>
                <w:bottom w:val="single" w:sz="6" w:space="4" w:color="auto"/>
                <w:right w:val="single" w:sz="6" w:space="4" w:color="auto"/>
              </w:divBdr>
              <w:divsChild>
                <w:div w:id="1132331137">
                  <w:marLeft w:val="0"/>
                  <w:marRight w:val="0"/>
                  <w:marTop w:val="0"/>
                  <w:marBottom w:val="0"/>
                  <w:divBdr>
                    <w:top w:val="none" w:sz="0" w:space="0" w:color="auto"/>
                    <w:left w:val="none" w:sz="0" w:space="0" w:color="auto"/>
                    <w:bottom w:val="none" w:sz="0" w:space="0" w:color="auto"/>
                    <w:right w:val="none" w:sz="0" w:space="0" w:color="auto"/>
                  </w:divBdr>
                  <w:divsChild>
                    <w:div w:id="133865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4555">
          <w:marLeft w:val="0"/>
          <w:marRight w:val="0"/>
          <w:marTop w:val="0"/>
          <w:marBottom w:val="0"/>
          <w:divBdr>
            <w:top w:val="none" w:sz="0" w:space="0" w:color="auto"/>
            <w:left w:val="none" w:sz="0" w:space="0" w:color="auto"/>
            <w:bottom w:val="none" w:sz="0" w:space="0" w:color="auto"/>
            <w:right w:val="none" w:sz="0" w:space="0" w:color="auto"/>
          </w:divBdr>
          <w:divsChild>
            <w:div w:id="589197098">
              <w:marLeft w:val="0"/>
              <w:marRight w:val="0"/>
              <w:marTop w:val="240"/>
              <w:marBottom w:val="0"/>
              <w:divBdr>
                <w:top w:val="single" w:sz="6" w:space="4" w:color="auto"/>
                <w:left w:val="single" w:sz="6" w:space="4" w:color="auto"/>
                <w:bottom w:val="single" w:sz="6" w:space="4" w:color="auto"/>
                <w:right w:val="single" w:sz="6" w:space="4" w:color="auto"/>
              </w:divBdr>
              <w:divsChild>
                <w:div w:id="747654864">
                  <w:marLeft w:val="0"/>
                  <w:marRight w:val="0"/>
                  <w:marTop w:val="0"/>
                  <w:marBottom w:val="0"/>
                  <w:divBdr>
                    <w:top w:val="none" w:sz="0" w:space="0" w:color="auto"/>
                    <w:left w:val="none" w:sz="0" w:space="0" w:color="auto"/>
                    <w:bottom w:val="none" w:sz="0" w:space="0" w:color="auto"/>
                    <w:right w:val="none" w:sz="0" w:space="0" w:color="auto"/>
                  </w:divBdr>
                  <w:divsChild>
                    <w:div w:id="1859585486">
                      <w:marLeft w:val="0"/>
                      <w:marRight w:val="0"/>
                      <w:marTop w:val="60"/>
                      <w:marBottom w:val="0"/>
                      <w:divBdr>
                        <w:top w:val="none" w:sz="0" w:space="0" w:color="auto"/>
                        <w:left w:val="none" w:sz="0" w:space="0" w:color="auto"/>
                        <w:bottom w:val="none" w:sz="0" w:space="0" w:color="auto"/>
                        <w:right w:val="none" w:sz="0" w:space="0" w:color="auto"/>
                      </w:divBdr>
                      <w:divsChild>
                        <w:div w:id="1536890644">
                          <w:marLeft w:val="0"/>
                          <w:marRight w:val="0"/>
                          <w:marTop w:val="0"/>
                          <w:marBottom w:val="0"/>
                          <w:divBdr>
                            <w:top w:val="none" w:sz="0" w:space="0" w:color="auto"/>
                            <w:left w:val="none" w:sz="0" w:space="0" w:color="auto"/>
                            <w:bottom w:val="none" w:sz="0" w:space="0" w:color="auto"/>
                            <w:right w:val="none" w:sz="0" w:space="0" w:color="auto"/>
                          </w:divBdr>
                          <w:divsChild>
                            <w:div w:id="12040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236858">
                  <w:marLeft w:val="0"/>
                  <w:marRight w:val="0"/>
                  <w:marTop w:val="0"/>
                  <w:marBottom w:val="0"/>
                  <w:divBdr>
                    <w:top w:val="none" w:sz="0" w:space="0" w:color="auto"/>
                    <w:left w:val="none" w:sz="0" w:space="0" w:color="auto"/>
                    <w:bottom w:val="none" w:sz="0" w:space="0" w:color="auto"/>
                    <w:right w:val="none" w:sz="0" w:space="0" w:color="auto"/>
                  </w:divBdr>
                  <w:divsChild>
                    <w:div w:id="1724255738">
                      <w:marLeft w:val="0"/>
                      <w:marRight w:val="0"/>
                      <w:marTop w:val="0"/>
                      <w:marBottom w:val="0"/>
                      <w:divBdr>
                        <w:top w:val="none" w:sz="0" w:space="0" w:color="auto"/>
                        <w:left w:val="none" w:sz="0" w:space="0" w:color="auto"/>
                        <w:bottom w:val="none" w:sz="0" w:space="0" w:color="auto"/>
                        <w:right w:val="none" w:sz="0" w:space="0" w:color="auto"/>
                      </w:divBdr>
                      <w:divsChild>
                        <w:div w:id="1644000527">
                          <w:marLeft w:val="0"/>
                          <w:marRight w:val="0"/>
                          <w:marTop w:val="0"/>
                          <w:marBottom w:val="0"/>
                          <w:divBdr>
                            <w:top w:val="single" w:sz="6" w:space="0" w:color="EAEAEA"/>
                            <w:left w:val="single" w:sz="6" w:space="0" w:color="EAEAEA"/>
                            <w:bottom w:val="single" w:sz="6" w:space="0" w:color="EAEAEA"/>
                            <w:right w:val="single" w:sz="6" w:space="0" w:color="EAEAEA"/>
                          </w:divBdr>
                          <w:divsChild>
                            <w:div w:id="16227595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067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07527">
          <w:marLeft w:val="0"/>
          <w:marRight w:val="0"/>
          <w:marTop w:val="0"/>
          <w:marBottom w:val="0"/>
          <w:divBdr>
            <w:top w:val="none" w:sz="0" w:space="0" w:color="auto"/>
            <w:left w:val="none" w:sz="0" w:space="0" w:color="auto"/>
            <w:bottom w:val="none" w:sz="0" w:space="0" w:color="auto"/>
            <w:right w:val="none" w:sz="0" w:space="0" w:color="auto"/>
          </w:divBdr>
          <w:divsChild>
            <w:div w:id="1705254032">
              <w:marLeft w:val="0"/>
              <w:marRight w:val="0"/>
              <w:marTop w:val="240"/>
              <w:marBottom w:val="0"/>
              <w:divBdr>
                <w:top w:val="single" w:sz="6" w:space="4" w:color="auto"/>
                <w:left w:val="single" w:sz="6" w:space="4" w:color="auto"/>
                <w:bottom w:val="single" w:sz="6" w:space="4" w:color="auto"/>
                <w:right w:val="single" w:sz="6" w:space="4" w:color="auto"/>
              </w:divBdr>
              <w:divsChild>
                <w:div w:id="29957470">
                  <w:marLeft w:val="0"/>
                  <w:marRight w:val="0"/>
                  <w:marTop w:val="0"/>
                  <w:marBottom w:val="0"/>
                  <w:divBdr>
                    <w:top w:val="none" w:sz="0" w:space="0" w:color="auto"/>
                    <w:left w:val="none" w:sz="0" w:space="0" w:color="auto"/>
                    <w:bottom w:val="none" w:sz="0" w:space="0" w:color="auto"/>
                    <w:right w:val="none" w:sz="0" w:space="0" w:color="auto"/>
                  </w:divBdr>
                  <w:divsChild>
                    <w:div w:id="236327142">
                      <w:marLeft w:val="0"/>
                      <w:marRight w:val="0"/>
                      <w:marTop w:val="0"/>
                      <w:marBottom w:val="0"/>
                      <w:divBdr>
                        <w:top w:val="none" w:sz="0" w:space="0" w:color="auto"/>
                        <w:left w:val="none" w:sz="0" w:space="0" w:color="auto"/>
                        <w:bottom w:val="none" w:sz="0" w:space="0" w:color="auto"/>
                        <w:right w:val="none" w:sz="0" w:space="0" w:color="auto"/>
                      </w:divBdr>
                    </w:div>
                    <w:div w:id="2035381800">
                      <w:marLeft w:val="0"/>
                      <w:marRight w:val="0"/>
                      <w:marTop w:val="0"/>
                      <w:marBottom w:val="0"/>
                      <w:divBdr>
                        <w:top w:val="none" w:sz="0" w:space="0" w:color="auto"/>
                        <w:left w:val="none" w:sz="0" w:space="0" w:color="auto"/>
                        <w:bottom w:val="none" w:sz="0" w:space="0" w:color="auto"/>
                        <w:right w:val="none" w:sz="0" w:space="0" w:color="auto"/>
                      </w:divBdr>
                      <w:divsChild>
                        <w:div w:id="1547642352">
                          <w:marLeft w:val="0"/>
                          <w:marRight w:val="0"/>
                          <w:marTop w:val="0"/>
                          <w:marBottom w:val="0"/>
                          <w:divBdr>
                            <w:top w:val="single" w:sz="6" w:space="0" w:color="EAEAEA"/>
                            <w:left w:val="single" w:sz="6" w:space="0" w:color="EAEAEA"/>
                            <w:bottom w:val="single" w:sz="6" w:space="0" w:color="EAEAEA"/>
                            <w:right w:val="single" w:sz="6" w:space="0" w:color="EAEAEA"/>
                          </w:divBdr>
                          <w:divsChild>
                            <w:div w:id="15127983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1596779">
                  <w:marLeft w:val="0"/>
                  <w:marRight w:val="0"/>
                  <w:marTop w:val="0"/>
                  <w:marBottom w:val="0"/>
                  <w:divBdr>
                    <w:top w:val="none" w:sz="0" w:space="0" w:color="auto"/>
                    <w:left w:val="none" w:sz="0" w:space="0" w:color="auto"/>
                    <w:bottom w:val="none" w:sz="0" w:space="0" w:color="auto"/>
                    <w:right w:val="none" w:sz="0" w:space="0" w:color="auto"/>
                  </w:divBdr>
                  <w:divsChild>
                    <w:div w:id="808789082">
                      <w:marLeft w:val="0"/>
                      <w:marRight w:val="0"/>
                      <w:marTop w:val="60"/>
                      <w:marBottom w:val="0"/>
                      <w:divBdr>
                        <w:top w:val="none" w:sz="0" w:space="0" w:color="auto"/>
                        <w:left w:val="none" w:sz="0" w:space="0" w:color="auto"/>
                        <w:bottom w:val="none" w:sz="0" w:space="0" w:color="auto"/>
                        <w:right w:val="none" w:sz="0" w:space="0" w:color="auto"/>
                      </w:divBdr>
                      <w:divsChild>
                        <w:div w:id="1854221867">
                          <w:marLeft w:val="0"/>
                          <w:marRight w:val="0"/>
                          <w:marTop w:val="0"/>
                          <w:marBottom w:val="0"/>
                          <w:divBdr>
                            <w:top w:val="none" w:sz="0" w:space="0" w:color="auto"/>
                            <w:left w:val="none" w:sz="0" w:space="0" w:color="auto"/>
                            <w:bottom w:val="none" w:sz="0" w:space="0" w:color="auto"/>
                            <w:right w:val="none" w:sz="0" w:space="0" w:color="auto"/>
                          </w:divBdr>
                          <w:divsChild>
                            <w:div w:id="1485272282">
                              <w:marLeft w:val="0"/>
                              <w:marRight w:val="0"/>
                              <w:marTop w:val="0"/>
                              <w:marBottom w:val="0"/>
                              <w:divBdr>
                                <w:top w:val="none" w:sz="0" w:space="0" w:color="auto"/>
                                <w:left w:val="none" w:sz="0" w:space="0" w:color="auto"/>
                                <w:bottom w:val="none" w:sz="0" w:space="0" w:color="auto"/>
                                <w:right w:val="none" w:sz="0" w:space="0" w:color="auto"/>
                              </w:divBdr>
                              <w:divsChild>
                                <w:div w:id="2100103775">
                                  <w:marLeft w:val="0"/>
                                  <w:marRight w:val="0"/>
                                  <w:marTop w:val="0"/>
                                  <w:marBottom w:val="0"/>
                                  <w:divBdr>
                                    <w:top w:val="none" w:sz="0" w:space="0" w:color="auto"/>
                                    <w:left w:val="none" w:sz="0" w:space="0" w:color="auto"/>
                                    <w:bottom w:val="none" w:sz="0" w:space="0" w:color="auto"/>
                                    <w:right w:val="none" w:sz="0" w:space="0" w:color="auto"/>
                                  </w:divBdr>
                                  <w:divsChild>
                                    <w:div w:id="515582879">
                                      <w:marLeft w:val="0"/>
                                      <w:marRight w:val="0"/>
                                      <w:marTop w:val="0"/>
                                      <w:marBottom w:val="0"/>
                                      <w:divBdr>
                                        <w:top w:val="none" w:sz="0" w:space="0" w:color="auto"/>
                                        <w:left w:val="none" w:sz="0" w:space="0" w:color="auto"/>
                                        <w:bottom w:val="none" w:sz="0" w:space="0" w:color="auto"/>
                                        <w:right w:val="none" w:sz="0" w:space="0" w:color="auto"/>
                                      </w:divBdr>
                                      <w:divsChild>
                                        <w:div w:id="1024788618">
                                          <w:marLeft w:val="0"/>
                                          <w:marRight w:val="0"/>
                                          <w:marTop w:val="0"/>
                                          <w:marBottom w:val="0"/>
                                          <w:divBdr>
                                            <w:top w:val="none" w:sz="0" w:space="0" w:color="auto"/>
                                            <w:left w:val="none" w:sz="0" w:space="0" w:color="auto"/>
                                            <w:bottom w:val="none" w:sz="0" w:space="0" w:color="auto"/>
                                            <w:right w:val="none" w:sz="0" w:space="0" w:color="auto"/>
                                          </w:divBdr>
                                          <w:divsChild>
                                            <w:div w:id="51314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8775798">
          <w:marLeft w:val="0"/>
          <w:marRight w:val="0"/>
          <w:marTop w:val="0"/>
          <w:marBottom w:val="0"/>
          <w:divBdr>
            <w:top w:val="none" w:sz="0" w:space="0" w:color="auto"/>
            <w:left w:val="none" w:sz="0" w:space="0" w:color="auto"/>
            <w:bottom w:val="none" w:sz="0" w:space="0" w:color="auto"/>
            <w:right w:val="none" w:sz="0" w:space="0" w:color="auto"/>
          </w:divBdr>
          <w:divsChild>
            <w:div w:id="323775891">
              <w:marLeft w:val="0"/>
              <w:marRight w:val="0"/>
              <w:marTop w:val="240"/>
              <w:marBottom w:val="0"/>
              <w:divBdr>
                <w:top w:val="single" w:sz="6" w:space="4" w:color="auto"/>
                <w:left w:val="single" w:sz="6" w:space="4" w:color="auto"/>
                <w:bottom w:val="single" w:sz="6" w:space="4" w:color="auto"/>
                <w:right w:val="single" w:sz="6" w:space="4" w:color="auto"/>
              </w:divBdr>
              <w:divsChild>
                <w:div w:id="1045716629">
                  <w:marLeft w:val="0"/>
                  <w:marRight w:val="0"/>
                  <w:marTop w:val="0"/>
                  <w:marBottom w:val="0"/>
                  <w:divBdr>
                    <w:top w:val="none" w:sz="0" w:space="0" w:color="auto"/>
                    <w:left w:val="none" w:sz="0" w:space="0" w:color="auto"/>
                    <w:bottom w:val="none" w:sz="0" w:space="0" w:color="auto"/>
                    <w:right w:val="none" w:sz="0" w:space="0" w:color="auto"/>
                  </w:divBdr>
                  <w:divsChild>
                    <w:div w:id="333143862">
                      <w:marLeft w:val="0"/>
                      <w:marRight w:val="0"/>
                      <w:marTop w:val="60"/>
                      <w:marBottom w:val="0"/>
                      <w:divBdr>
                        <w:top w:val="none" w:sz="0" w:space="0" w:color="auto"/>
                        <w:left w:val="none" w:sz="0" w:space="0" w:color="auto"/>
                        <w:bottom w:val="none" w:sz="0" w:space="0" w:color="auto"/>
                        <w:right w:val="none" w:sz="0" w:space="0" w:color="auto"/>
                      </w:divBdr>
                      <w:divsChild>
                        <w:div w:id="310601489">
                          <w:marLeft w:val="0"/>
                          <w:marRight w:val="0"/>
                          <w:marTop w:val="0"/>
                          <w:marBottom w:val="0"/>
                          <w:divBdr>
                            <w:top w:val="none" w:sz="0" w:space="0" w:color="auto"/>
                            <w:left w:val="none" w:sz="0" w:space="0" w:color="auto"/>
                            <w:bottom w:val="none" w:sz="0" w:space="0" w:color="auto"/>
                            <w:right w:val="none" w:sz="0" w:space="0" w:color="auto"/>
                          </w:divBdr>
                          <w:divsChild>
                            <w:div w:id="11901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73677">
                  <w:marLeft w:val="0"/>
                  <w:marRight w:val="0"/>
                  <w:marTop w:val="0"/>
                  <w:marBottom w:val="0"/>
                  <w:divBdr>
                    <w:top w:val="none" w:sz="0" w:space="0" w:color="auto"/>
                    <w:left w:val="none" w:sz="0" w:space="0" w:color="auto"/>
                    <w:bottom w:val="none" w:sz="0" w:space="0" w:color="auto"/>
                    <w:right w:val="none" w:sz="0" w:space="0" w:color="auto"/>
                  </w:divBdr>
                  <w:divsChild>
                    <w:div w:id="1394160178">
                      <w:marLeft w:val="0"/>
                      <w:marRight w:val="0"/>
                      <w:marTop w:val="0"/>
                      <w:marBottom w:val="0"/>
                      <w:divBdr>
                        <w:top w:val="none" w:sz="0" w:space="0" w:color="auto"/>
                        <w:left w:val="none" w:sz="0" w:space="0" w:color="auto"/>
                        <w:bottom w:val="none" w:sz="0" w:space="0" w:color="auto"/>
                        <w:right w:val="none" w:sz="0" w:space="0" w:color="auto"/>
                      </w:divBdr>
                    </w:div>
                    <w:div w:id="1665283405">
                      <w:marLeft w:val="0"/>
                      <w:marRight w:val="0"/>
                      <w:marTop w:val="0"/>
                      <w:marBottom w:val="0"/>
                      <w:divBdr>
                        <w:top w:val="none" w:sz="0" w:space="0" w:color="auto"/>
                        <w:left w:val="none" w:sz="0" w:space="0" w:color="auto"/>
                        <w:bottom w:val="none" w:sz="0" w:space="0" w:color="auto"/>
                        <w:right w:val="none" w:sz="0" w:space="0" w:color="auto"/>
                      </w:divBdr>
                      <w:divsChild>
                        <w:div w:id="1389182269">
                          <w:marLeft w:val="0"/>
                          <w:marRight w:val="0"/>
                          <w:marTop w:val="0"/>
                          <w:marBottom w:val="0"/>
                          <w:divBdr>
                            <w:top w:val="single" w:sz="6" w:space="0" w:color="EAEAEA"/>
                            <w:left w:val="single" w:sz="6" w:space="0" w:color="EAEAEA"/>
                            <w:bottom w:val="single" w:sz="6" w:space="0" w:color="EAEAEA"/>
                            <w:right w:val="single" w:sz="6" w:space="0" w:color="EAEAEA"/>
                          </w:divBdr>
                          <w:divsChild>
                            <w:div w:id="11067721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5518225">
          <w:marLeft w:val="0"/>
          <w:marRight w:val="0"/>
          <w:marTop w:val="0"/>
          <w:marBottom w:val="0"/>
          <w:divBdr>
            <w:top w:val="none" w:sz="0" w:space="0" w:color="auto"/>
            <w:left w:val="none" w:sz="0" w:space="0" w:color="auto"/>
            <w:bottom w:val="none" w:sz="0" w:space="0" w:color="auto"/>
            <w:right w:val="none" w:sz="0" w:space="0" w:color="auto"/>
          </w:divBdr>
          <w:divsChild>
            <w:div w:id="1045254702">
              <w:marLeft w:val="0"/>
              <w:marRight w:val="0"/>
              <w:marTop w:val="240"/>
              <w:marBottom w:val="0"/>
              <w:divBdr>
                <w:top w:val="single" w:sz="6" w:space="4" w:color="auto"/>
                <w:left w:val="single" w:sz="6" w:space="4" w:color="auto"/>
                <w:bottom w:val="single" w:sz="6" w:space="4" w:color="auto"/>
                <w:right w:val="single" w:sz="6" w:space="4" w:color="auto"/>
              </w:divBdr>
              <w:divsChild>
                <w:div w:id="1403063389">
                  <w:marLeft w:val="0"/>
                  <w:marRight w:val="0"/>
                  <w:marTop w:val="0"/>
                  <w:marBottom w:val="0"/>
                  <w:divBdr>
                    <w:top w:val="none" w:sz="0" w:space="0" w:color="auto"/>
                    <w:left w:val="none" w:sz="0" w:space="0" w:color="auto"/>
                    <w:bottom w:val="none" w:sz="0" w:space="0" w:color="auto"/>
                    <w:right w:val="none" w:sz="0" w:space="0" w:color="auto"/>
                  </w:divBdr>
                  <w:divsChild>
                    <w:div w:id="478619">
                      <w:marLeft w:val="0"/>
                      <w:marRight w:val="0"/>
                      <w:marTop w:val="0"/>
                      <w:marBottom w:val="0"/>
                      <w:divBdr>
                        <w:top w:val="none" w:sz="0" w:space="0" w:color="auto"/>
                        <w:left w:val="none" w:sz="0" w:space="0" w:color="auto"/>
                        <w:bottom w:val="none" w:sz="0" w:space="0" w:color="auto"/>
                        <w:right w:val="none" w:sz="0" w:space="0" w:color="auto"/>
                      </w:divBdr>
                      <w:divsChild>
                        <w:div w:id="494031264">
                          <w:marLeft w:val="0"/>
                          <w:marRight w:val="0"/>
                          <w:marTop w:val="0"/>
                          <w:marBottom w:val="0"/>
                          <w:divBdr>
                            <w:top w:val="single" w:sz="6" w:space="0" w:color="EAEAEA"/>
                            <w:left w:val="single" w:sz="6" w:space="0" w:color="EAEAEA"/>
                            <w:bottom w:val="single" w:sz="6" w:space="0" w:color="EAEAEA"/>
                            <w:right w:val="single" w:sz="6" w:space="0" w:color="EAEAEA"/>
                          </w:divBdr>
                          <w:divsChild>
                            <w:div w:id="15083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538279201">
                      <w:marLeft w:val="0"/>
                      <w:marRight w:val="0"/>
                      <w:marTop w:val="0"/>
                      <w:marBottom w:val="0"/>
                      <w:divBdr>
                        <w:top w:val="none" w:sz="0" w:space="0" w:color="auto"/>
                        <w:left w:val="none" w:sz="0" w:space="0" w:color="auto"/>
                        <w:bottom w:val="none" w:sz="0" w:space="0" w:color="auto"/>
                        <w:right w:val="none" w:sz="0" w:space="0" w:color="auto"/>
                      </w:divBdr>
                    </w:div>
                  </w:divsChild>
                </w:div>
                <w:div w:id="2144275899">
                  <w:marLeft w:val="0"/>
                  <w:marRight w:val="0"/>
                  <w:marTop w:val="0"/>
                  <w:marBottom w:val="0"/>
                  <w:divBdr>
                    <w:top w:val="none" w:sz="0" w:space="0" w:color="auto"/>
                    <w:left w:val="none" w:sz="0" w:space="0" w:color="auto"/>
                    <w:bottom w:val="none" w:sz="0" w:space="0" w:color="auto"/>
                    <w:right w:val="none" w:sz="0" w:space="0" w:color="auto"/>
                  </w:divBdr>
                  <w:divsChild>
                    <w:div w:id="946274964">
                      <w:marLeft w:val="0"/>
                      <w:marRight w:val="0"/>
                      <w:marTop w:val="60"/>
                      <w:marBottom w:val="0"/>
                      <w:divBdr>
                        <w:top w:val="none" w:sz="0" w:space="0" w:color="auto"/>
                        <w:left w:val="none" w:sz="0" w:space="0" w:color="auto"/>
                        <w:bottom w:val="none" w:sz="0" w:space="0" w:color="auto"/>
                        <w:right w:val="none" w:sz="0" w:space="0" w:color="auto"/>
                      </w:divBdr>
                      <w:divsChild>
                        <w:div w:id="16717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613273">
          <w:marLeft w:val="0"/>
          <w:marRight w:val="0"/>
          <w:marTop w:val="0"/>
          <w:marBottom w:val="0"/>
          <w:divBdr>
            <w:top w:val="none" w:sz="0" w:space="0" w:color="auto"/>
            <w:left w:val="none" w:sz="0" w:space="0" w:color="auto"/>
            <w:bottom w:val="none" w:sz="0" w:space="0" w:color="auto"/>
            <w:right w:val="none" w:sz="0" w:space="0" w:color="auto"/>
          </w:divBdr>
          <w:divsChild>
            <w:div w:id="1153523881">
              <w:marLeft w:val="0"/>
              <w:marRight w:val="0"/>
              <w:marTop w:val="240"/>
              <w:marBottom w:val="0"/>
              <w:divBdr>
                <w:top w:val="single" w:sz="6" w:space="4" w:color="auto"/>
                <w:left w:val="single" w:sz="6" w:space="4" w:color="auto"/>
                <w:bottom w:val="single" w:sz="6" w:space="4" w:color="auto"/>
                <w:right w:val="single" w:sz="6" w:space="4" w:color="auto"/>
              </w:divBdr>
              <w:divsChild>
                <w:div w:id="1010524645">
                  <w:marLeft w:val="0"/>
                  <w:marRight w:val="0"/>
                  <w:marTop w:val="0"/>
                  <w:marBottom w:val="0"/>
                  <w:divBdr>
                    <w:top w:val="none" w:sz="0" w:space="0" w:color="auto"/>
                    <w:left w:val="none" w:sz="0" w:space="0" w:color="auto"/>
                    <w:bottom w:val="none" w:sz="0" w:space="0" w:color="auto"/>
                    <w:right w:val="none" w:sz="0" w:space="0" w:color="auto"/>
                  </w:divBdr>
                  <w:divsChild>
                    <w:div w:id="17286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366817">
          <w:marLeft w:val="0"/>
          <w:marRight w:val="0"/>
          <w:marTop w:val="0"/>
          <w:marBottom w:val="0"/>
          <w:divBdr>
            <w:top w:val="none" w:sz="0" w:space="0" w:color="auto"/>
            <w:left w:val="none" w:sz="0" w:space="0" w:color="auto"/>
            <w:bottom w:val="none" w:sz="0" w:space="0" w:color="auto"/>
            <w:right w:val="none" w:sz="0" w:space="0" w:color="auto"/>
          </w:divBdr>
          <w:divsChild>
            <w:div w:id="1936134197">
              <w:marLeft w:val="0"/>
              <w:marRight w:val="0"/>
              <w:marTop w:val="240"/>
              <w:marBottom w:val="0"/>
              <w:divBdr>
                <w:top w:val="single" w:sz="6" w:space="4" w:color="auto"/>
                <w:left w:val="single" w:sz="6" w:space="4" w:color="auto"/>
                <w:bottom w:val="single" w:sz="6" w:space="4" w:color="auto"/>
                <w:right w:val="single" w:sz="6" w:space="4" w:color="auto"/>
              </w:divBdr>
              <w:divsChild>
                <w:div w:id="1816600918">
                  <w:marLeft w:val="0"/>
                  <w:marRight w:val="0"/>
                  <w:marTop w:val="0"/>
                  <w:marBottom w:val="0"/>
                  <w:divBdr>
                    <w:top w:val="none" w:sz="0" w:space="0" w:color="auto"/>
                    <w:left w:val="none" w:sz="0" w:space="0" w:color="auto"/>
                    <w:bottom w:val="none" w:sz="0" w:space="0" w:color="auto"/>
                    <w:right w:val="none" w:sz="0" w:space="0" w:color="auto"/>
                  </w:divBdr>
                  <w:divsChild>
                    <w:div w:id="1649280160">
                      <w:marLeft w:val="0"/>
                      <w:marRight w:val="0"/>
                      <w:marTop w:val="60"/>
                      <w:marBottom w:val="0"/>
                      <w:divBdr>
                        <w:top w:val="none" w:sz="0" w:space="0" w:color="auto"/>
                        <w:left w:val="none" w:sz="0" w:space="0" w:color="auto"/>
                        <w:bottom w:val="none" w:sz="0" w:space="0" w:color="auto"/>
                        <w:right w:val="none" w:sz="0" w:space="0" w:color="auto"/>
                      </w:divBdr>
                      <w:divsChild>
                        <w:div w:id="1186016008">
                          <w:marLeft w:val="0"/>
                          <w:marRight w:val="0"/>
                          <w:marTop w:val="0"/>
                          <w:marBottom w:val="0"/>
                          <w:divBdr>
                            <w:top w:val="none" w:sz="0" w:space="0" w:color="auto"/>
                            <w:left w:val="none" w:sz="0" w:space="0" w:color="auto"/>
                            <w:bottom w:val="none" w:sz="0" w:space="0" w:color="auto"/>
                            <w:right w:val="none" w:sz="0" w:space="0" w:color="auto"/>
                          </w:divBdr>
                          <w:divsChild>
                            <w:div w:id="8038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76116">
                  <w:marLeft w:val="0"/>
                  <w:marRight w:val="0"/>
                  <w:marTop w:val="0"/>
                  <w:marBottom w:val="0"/>
                  <w:divBdr>
                    <w:top w:val="none" w:sz="0" w:space="0" w:color="auto"/>
                    <w:left w:val="none" w:sz="0" w:space="0" w:color="auto"/>
                    <w:bottom w:val="none" w:sz="0" w:space="0" w:color="auto"/>
                    <w:right w:val="none" w:sz="0" w:space="0" w:color="auto"/>
                  </w:divBdr>
                  <w:divsChild>
                    <w:div w:id="576284897">
                      <w:marLeft w:val="0"/>
                      <w:marRight w:val="0"/>
                      <w:marTop w:val="0"/>
                      <w:marBottom w:val="0"/>
                      <w:divBdr>
                        <w:top w:val="none" w:sz="0" w:space="0" w:color="auto"/>
                        <w:left w:val="none" w:sz="0" w:space="0" w:color="auto"/>
                        <w:bottom w:val="none" w:sz="0" w:space="0" w:color="auto"/>
                        <w:right w:val="none" w:sz="0" w:space="0" w:color="auto"/>
                      </w:divBdr>
                    </w:div>
                    <w:div w:id="610237602">
                      <w:marLeft w:val="0"/>
                      <w:marRight w:val="0"/>
                      <w:marTop w:val="0"/>
                      <w:marBottom w:val="0"/>
                      <w:divBdr>
                        <w:top w:val="none" w:sz="0" w:space="0" w:color="auto"/>
                        <w:left w:val="none" w:sz="0" w:space="0" w:color="auto"/>
                        <w:bottom w:val="none" w:sz="0" w:space="0" w:color="auto"/>
                        <w:right w:val="none" w:sz="0" w:space="0" w:color="auto"/>
                      </w:divBdr>
                      <w:divsChild>
                        <w:div w:id="1877353926">
                          <w:marLeft w:val="0"/>
                          <w:marRight w:val="0"/>
                          <w:marTop w:val="0"/>
                          <w:marBottom w:val="0"/>
                          <w:divBdr>
                            <w:top w:val="single" w:sz="6" w:space="0" w:color="EAEAEA"/>
                            <w:left w:val="single" w:sz="6" w:space="0" w:color="EAEAEA"/>
                            <w:bottom w:val="single" w:sz="6" w:space="0" w:color="EAEAEA"/>
                            <w:right w:val="single" w:sz="6" w:space="0" w:color="EAEAEA"/>
                          </w:divBdr>
                          <w:divsChild>
                            <w:div w:id="969819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5221664">
          <w:marLeft w:val="0"/>
          <w:marRight w:val="0"/>
          <w:marTop w:val="0"/>
          <w:marBottom w:val="0"/>
          <w:divBdr>
            <w:top w:val="none" w:sz="0" w:space="0" w:color="auto"/>
            <w:left w:val="none" w:sz="0" w:space="0" w:color="auto"/>
            <w:bottom w:val="none" w:sz="0" w:space="0" w:color="auto"/>
            <w:right w:val="none" w:sz="0" w:space="0" w:color="auto"/>
          </w:divBdr>
          <w:divsChild>
            <w:div w:id="309025213">
              <w:marLeft w:val="0"/>
              <w:marRight w:val="0"/>
              <w:marTop w:val="240"/>
              <w:marBottom w:val="0"/>
              <w:divBdr>
                <w:top w:val="single" w:sz="6" w:space="4" w:color="auto"/>
                <w:left w:val="single" w:sz="6" w:space="4" w:color="auto"/>
                <w:bottom w:val="single" w:sz="6" w:space="4" w:color="auto"/>
                <w:right w:val="single" w:sz="6" w:space="4" w:color="auto"/>
              </w:divBdr>
              <w:divsChild>
                <w:div w:id="806970686">
                  <w:marLeft w:val="0"/>
                  <w:marRight w:val="0"/>
                  <w:marTop w:val="0"/>
                  <w:marBottom w:val="0"/>
                  <w:divBdr>
                    <w:top w:val="none" w:sz="0" w:space="0" w:color="auto"/>
                    <w:left w:val="none" w:sz="0" w:space="0" w:color="auto"/>
                    <w:bottom w:val="none" w:sz="0" w:space="0" w:color="auto"/>
                    <w:right w:val="none" w:sz="0" w:space="0" w:color="auto"/>
                  </w:divBdr>
                  <w:divsChild>
                    <w:div w:id="23324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21923">
          <w:marLeft w:val="0"/>
          <w:marRight w:val="0"/>
          <w:marTop w:val="0"/>
          <w:marBottom w:val="0"/>
          <w:divBdr>
            <w:top w:val="none" w:sz="0" w:space="0" w:color="auto"/>
            <w:left w:val="none" w:sz="0" w:space="0" w:color="auto"/>
            <w:bottom w:val="none" w:sz="0" w:space="0" w:color="auto"/>
            <w:right w:val="none" w:sz="0" w:space="0" w:color="auto"/>
          </w:divBdr>
          <w:divsChild>
            <w:div w:id="2099672922">
              <w:marLeft w:val="0"/>
              <w:marRight w:val="0"/>
              <w:marTop w:val="240"/>
              <w:marBottom w:val="0"/>
              <w:divBdr>
                <w:top w:val="single" w:sz="6" w:space="4" w:color="auto"/>
                <w:left w:val="single" w:sz="6" w:space="4" w:color="auto"/>
                <w:bottom w:val="single" w:sz="6" w:space="4" w:color="auto"/>
                <w:right w:val="single" w:sz="6" w:space="4" w:color="auto"/>
              </w:divBdr>
              <w:divsChild>
                <w:div w:id="756826927">
                  <w:marLeft w:val="0"/>
                  <w:marRight w:val="0"/>
                  <w:marTop w:val="0"/>
                  <w:marBottom w:val="0"/>
                  <w:divBdr>
                    <w:top w:val="none" w:sz="0" w:space="0" w:color="auto"/>
                    <w:left w:val="none" w:sz="0" w:space="0" w:color="auto"/>
                    <w:bottom w:val="none" w:sz="0" w:space="0" w:color="auto"/>
                    <w:right w:val="none" w:sz="0" w:space="0" w:color="auto"/>
                  </w:divBdr>
                  <w:divsChild>
                    <w:div w:id="531766695">
                      <w:marLeft w:val="0"/>
                      <w:marRight w:val="0"/>
                      <w:marTop w:val="60"/>
                      <w:marBottom w:val="0"/>
                      <w:divBdr>
                        <w:top w:val="none" w:sz="0" w:space="0" w:color="auto"/>
                        <w:left w:val="none" w:sz="0" w:space="0" w:color="auto"/>
                        <w:bottom w:val="none" w:sz="0" w:space="0" w:color="auto"/>
                        <w:right w:val="none" w:sz="0" w:space="0" w:color="auto"/>
                      </w:divBdr>
                      <w:divsChild>
                        <w:div w:id="74896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8641">
                  <w:marLeft w:val="0"/>
                  <w:marRight w:val="0"/>
                  <w:marTop w:val="0"/>
                  <w:marBottom w:val="0"/>
                  <w:divBdr>
                    <w:top w:val="none" w:sz="0" w:space="0" w:color="auto"/>
                    <w:left w:val="none" w:sz="0" w:space="0" w:color="auto"/>
                    <w:bottom w:val="none" w:sz="0" w:space="0" w:color="auto"/>
                    <w:right w:val="none" w:sz="0" w:space="0" w:color="auto"/>
                  </w:divBdr>
                  <w:divsChild>
                    <w:div w:id="125588672">
                      <w:marLeft w:val="0"/>
                      <w:marRight w:val="0"/>
                      <w:marTop w:val="0"/>
                      <w:marBottom w:val="0"/>
                      <w:divBdr>
                        <w:top w:val="none" w:sz="0" w:space="0" w:color="auto"/>
                        <w:left w:val="none" w:sz="0" w:space="0" w:color="auto"/>
                        <w:bottom w:val="none" w:sz="0" w:space="0" w:color="auto"/>
                        <w:right w:val="none" w:sz="0" w:space="0" w:color="auto"/>
                      </w:divBdr>
                      <w:divsChild>
                        <w:div w:id="1763330437">
                          <w:marLeft w:val="0"/>
                          <w:marRight w:val="0"/>
                          <w:marTop w:val="0"/>
                          <w:marBottom w:val="0"/>
                          <w:divBdr>
                            <w:top w:val="single" w:sz="6" w:space="0" w:color="EAEAEA"/>
                            <w:left w:val="single" w:sz="6" w:space="0" w:color="EAEAEA"/>
                            <w:bottom w:val="single" w:sz="6" w:space="0" w:color="EAEAEA"/>
                            <w:right w:val="single" w:sz="6" w:space="0" w:color="EAEAEA"/>
                          </w:divBdr>
                          <w:divsChild>
                            <w:div w:id="1164666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8932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50198">
          <w:marLeft w:val="0"/>
          <w:marRight w:val="0"/>
          <w:marTop w:val="0"/>
          <w:marBottom w:val="0"/>
          <w:divBdr>
            <w:top w:val="none" w:sz="0" w:space="0" w:color="auto"/>
            <w:left w:val="none" w:sz="0" w:space="0" w:color="auto"/>
            <w:bottom w:val="none" w:sz="0" w:space="0" w:color="auto"/>
            <w:right w:val="none" w:sz="0" w:space="0" w:color="auto"/>
          </w:divBdr>
          <w:divsChild>
            <w:div w:id="1496916896">
              <w:marLeft w:val="0"/>
              <w:marRight w:val="0"/>
              <w:marTop w:val="240"/>
              <w:marBottom w:val="0"/>
              <w:divBdr>
                <w:top w:val="single" w:sz="6" w:space="4" w:color="auto"/>
                <w:left w:val="single" w:sz="6" w:space="4" w:color="auto"/>
                <w:bottom w:val="single" w:sz="6" w:space="4" w:color="auto"/>
                <w:right w:val="single" w:sz="6" w:space="4" w:color="auto"/>
              </w:divBdr>
              <w:divsChild>
                <w:div w:id="166140608">
                  <w:marLeft w:val="0"/>
                  <w:marRight w:val="0"/>
                  <w:marTop w:val="0"/>
                  <w:marBottom w:val="0"/>
                  <w:divBdr>
                    <w:top w:val="none" w:sz="0" w:space="0" w:color="auto"/>
                    <w:left w:val="none" w:sz="0" w:space="0" w:color="auto"/>
                    <w:bottom w:val="none" w:sz="0" w:space="0" w:color="auto"/>
                    <w:right w:val="none" w:sz="0" w:space="0" w:color="auto"/>
                  </w:divBdr>
                  <w:divsChild>
                    <w:div w:id="264969658">
                      <w:marLeft w:val="0"/>
                      <w:marRight w:val="0"/>
                      <w:marTop w:val="0"/>
                      <w:marBottom w:val="0"/>
                      <w:divBdr>
                        <w:top w:val="none" w:sz="0" w:space="0" w:color="auto"/>
                        <w:left w:val="none" w:sz="0" w:space="0" w:color="auto"/>
                        <w:bottom w:val="none" w:sz="0" w:space="0" w:color="auto"/>
                        <w:right w:val="none" w:sz="0" w:space="0" w:color="auto"/>
                      </w:divBdr>
                      <w:divsChild>
                        <w:div w:id="61871189">
                          <w:marLeft w:val="0"/>
                          <w:marRight w:val="0"/>
                          <w:marTop w:val="0"/>
                          <w:marBottom w:val="0"/>
                          <w:divBdr>
                            <w:top w:val="single" w:sz="6" w:space="0" w:color="EAEAEA"/>
                            <w:left w:val="single" w:sz="6" w:space="0" w:color="EAEAEA"/>
                            <w:bottom w:val="single" w:sz="6" w:space="0" w:color="EAEAEA"/>
                            <w:right w:val="single" w:sz="6" w:space="0" w:color="EAEAEA"/>
                          </w:divBdr>
                          <w:divsChild>
                            <w:div w:id="691420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1822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739183">
          <w:marLeft w:val="0"/>
          <w:marRight w:val="0"/>
          <w:marTop w:val="0"/>
          <w:marBottom w:val="0"/>
          <w:divBdr>
            <w:top w:val="none" w:sz="0" w:space="0" w:color="auto"/>
            <w:left w:val="none" w:sz="0" w:space="0" w:color="auto"/>
            <w:bottom w:val="none" w:sz="0" w:space="0" w:color="auto"/>
            <w:right w:val="none" w:sz="0" w:space="0" w:color="auto"/>
          </w:divBdr>
          <w:divsChild>
            <w:div w:id="1733116258">
              <w:marLeft w:val="0"/>
              <w:marRight w:val="0"/>
              <w:marTop w:val="240"/>
              <w:marBottom w:val="0"/>
              <w:divBdr>
                <w:top w:val="single" w:sz="6" w:space="4" w:color="auto"/>
                <w:left w:val="single" w:sz="6" w:space="4" w:color="auto"/>
                <w:bottom w:val="single" w:sz="6" w:space="4" w:color="auto"/>
                <w:right w:val="single" w:sz="6" w:space="4" w:color="auto"/>
              </w:divBdr>
              <w:divsChild>
                <w:div w:id="206642881">
                  <w:marLeft w:val="0"/>
                  <w:marRight w:val="0"/>
                  <w:marTop w:val="0"/>
                  <w:marBottom w:val="0"/>
                  <w:divBdr>
                    <w:top w:val="none" w:sz="0" w:space="0" w:color="auto"/>
                    <w:left w:val="none" w:sz="0" w:space="0" w:color="auto"/>
                    <w:bottom w:val="none" w:sz="0" w:space="0" w:color="auto"/>
                    <w:right w:val="none" w:sz="0" w:space="0" w:color="auto"/>
                  </w:divBdr>
                  <w:divsChild>
                    <w:div w:id="18019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8514">
          <w:marLeft w:val="0"/>
          <w:marRight w:val="0"/>
          <w:marTop w:val="0"/>
          <w:marBottom w:val="0"/>
          <w:divBdr>
            <w:top w:val="none" w:sz="0" w:space="0" w:color="auto"/>
            <w:left w:val="none" w:sz="0" w:space="0" w:color="auto"/>
            <w:bottom w:val="none" w:sz="0" w:space="0" w:color="auto"/>
            <w:right w:val="none" w:sz="0" w:space="0" w:color="auto"/>
          </w:divBdr>
          <w:divsChild>
            <w:div w:id="1830826316">
              <w:marLeft w:val="0"/>
              <w:marRight w:val="0"/>
              <w:marTop w:val="240"/>
              <w:marBottom w:val="0"/>
              <w:divBdr>
                <w:top w:val="single" w:sz="6" w:space="4" w:color="auto"/>
                <w:left w:val="single" w:sz="6" w:space="4" w:color="auto"/>
                <w:bottom w:val="single" w:sz="6" w:space="4" w:color="auto"/>
                <w:right w:val="single" w:sz="6" w:space="4" w:color="auto"/>
              </w:divBdr>
              <w:divsChild>
                <w:div w:id="1358461553">
                  <w:marLeft w:val="0"/>
                  <w:marRight w:val="0"/>
                  <w:marTop w:val="0"/>
                  <w:marBottom w:val="0"/>
                  <w:divBdr>
                    <w:top w:val="none" w:sz="0" w:space="0" w:color="auto"/>
                    <w:left w:val="none" w:sz="0" w:space="0" w:color="auto"/>
                    <w:bottom w:val="none" w:sz="0" w:space="0" w:color="auto"/>
                    <w:right w:val="none" w:sz="0" w:space="0" w:color="auto"/>
                  </w:divBdr>
                  <w:divsChild>
                    <w:div w:id="695545818">
                      <w:marLeft w:val="0"/>
                      <w:marRight w:val="0"/>
                      <w:marTop w:val="60"/>
                      <w:marBottom w:val="0"/>
                      <w:divBdr>
                        <w:top w:val="none" w:sz="0" w:space="0" w:color="auto"/>
                        <w:left w:val="none" w:sz="0" w:space="0" w:color="auto"/>
                        <w:bottom w:val="none" w:sz="0" w:space="0" w:color="auto"/>
                        <w:right w:val="none" w:sz="0" w:space="0" w:color="auto"/>
                      </w:divBdr>
                      <w:divsChild>
                        <w:div w:id="5880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3712">
                  <w:marLeft w:val="0"/>
                  <w:marRight w:val="0"/>
                  <w:marTop w:val="0"/>
                  <w:marBottom w:val="0"/>
                  <w:divBdr>
                    <w:top w:val="none" w:sz="0" w:space="0" w:color="auto"/>
                    <w:left w:val="none" w:sz="0" w:space="0" w:color="auto"/>
                    <w:bottom w:val="none" w:sz="0" w:space="0" w:color="auto"/>
                    <w:right w:val="none" w:sz="0" w:space="0" w:color="auto"/>
                  </w:divBdr>
                  <w:divsChild>
                    <w:div w:id="1486973892">
                      <w:marLeft w:val="0"/>
                      <w:marRight w:val="0"/>
                      <w:marTop w:val="0"/>
                      <w:marBottom w:val="0"/>
                      <w:divBdr>
                        <w:top w:val="none" w:sz="0" w:space="0" w:color="auto"/>
                        <w:left w:val="none" w:sz="0" w:space="0" w:color="auto"/>
                        <w:bottom w:val="none" w:sz="0" w:space="0" w:color="auto"/>
                        <w:right w:val="none" w:sz="0" w:space="0" w:color="auto"/>
                      </w:divBdr>
                      <w:divsChild>
                        <w:div w:id="765809759">
                          <w:marLeft w:val="0"/>
                          <w:marRight w:val="0"/>
                          <w:marTop w:val="0"/>
                          <w:marBottom w:val="0"/>
                          <w:divBdr>
                            <w:top w:val="single" w:sz="6" w:space="0" w:color="EAEAEA"/>
                            <w:left w:val="single" w:sz="6" w:space="0" w:color="EAEAEA"/>
                            <w:bottom w:val="single" w:sz="6" w:space="0" w:color="EAEAEA"/>
                            <w:right w:val="single" w:sz="6" w:space="0" w:color="EAEAEA"/>
                          </w:divBdr>
                          <w:divsChild>
                            <w:div w:id="1974872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8711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171990">
          <w:marLeft w:val="0"/>
          <w:marRight w:val="0"/>
          <w:marTop w:val="0"/>
          <w:marBottom w:val="0"/>
          <w:divBdr>
            <w:top w:val="none" w:sz="0" w:space="0" w:color="auto"/>
            <w:left w:val="none" w:sz="0" w:space="0" w:color="auto"/>
            <w:bottom w:val="none" w:sz="0" w:space="0" w:color="auto"/>
            <w:right w:val="none" w:sz="0" w:space="0" w:color="auto"/>
          </w:divBdr>
          <w:divsChild>
            <w:div w:id="826241024">
              <w:marLeft w:val="0"/>
              <w:marRight w:val="0"/>
              <w:marTop w:val="240"/>
              <w:marBottom w:val="0"/>
              <w:divBdr>
                <w:top w:val="single" w:sz="6" w:space="4" w:color="auto"/>
                <w:left w:val="single" w:sz="6" w:space="4" w:color="auto"/>
                <w:bottom w:val="single" w:sz="6" w:space="4" w:color="auto"/>
                <w:right w:val="single" w:sz="6" w:space="4" w:color="auto"/>
              </w:divBdr>
              <w:divsChild>
                <w:div w:id="405736140">
                  <w:marLeft w:val="0"/>
                  <w:marRight w:val="0"/>
                  <w:marTop w:val="0"/>
                  <w:marBottom w:val="0"/>
                  <w:divBdr>
                    <w:top w:val="none" w:sz="0" w:space="0" w:color="auto"/>
                    <w:left w:val="none" w:sz="0" w:space="0" w:color="auto"/>
                    <w:bottom w:val="none" w:sz="0" w:space="0" w:color="auto"/>
                    <w:right w:val="none" w:sz="0" w:space="0" w:color="auto"/>
                  </w:divBdr>
                  <w:divsChild>
                    <w:div w:id="970209688">
                      <w:marLeft w:val="0"/>
                      <w:marRight w:val="0"/>
                      <w:marTop w:val="60"/>
                      <w:marBottom w:val="0"/>
                      <w:divBdr>
                        <w:top w:val="none" w:sz="0" w:space="0" w:color="auto"/>
                        <w:left w:val="none" w:sz="0" w:space="0" w:color="auto"/>
                        <w:bottom w:val="none" w:sz="0" w:space="0" w:color="auto"/>
                        <w:right w:val="none" w:sz="0" w:space="0" w:color="auto"/>
                      </w:divBdr>
                      <w:divsChild>
                        <w:div w:id="19227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19680">
                  <w:marLeft w:val="0"/>
                  <w:marRight w:val="0"/>
                  <w:marTop w:val="0"/>
                  <w:marBottom w:val="0"/>
                  <w:divBdr>
                    <w:top w:val="none" w:sz="0" w:space="0" w:color="auto"/>
                    <w:left w:val="none" w:sz="0" w:space="0" w:color="auto"/>
                    <w:bottom w:val="none" w:sz="0" w:space="0" w:color="auto"/>
                    <w:right w:val="none" w:sz="0" w:space="0" w:color="auto"/>
                  </w:divBdr>
                  <w:divsChild>
                    <w:div w:id="185289184">
                      <w:marLeft w:val="0"/>
                      <w:marRight w:val="0"/>
                      <w:marTop w:val="0"/>
                      <w:marBottom w:val="0"/>
                      <w:divBdr>
                        <w:top w:val="none" w:sz="0" w:space="0" w:color="auto"/>
                        <w:left w:val="none" w:sz="0" w:space="0" w:color="auto"/>
                        <w:bottom w:val="none" w:sz="0" w:space="0" w:color="auto"/>
                        <w:right w:val="none" w:sz="0" w:space="0" w:color="auto"/>
                      </w:divBdr>
                    </w:div>
                    <w:div w:id="2029135797">
                      <w:marLeft w:val="0"/>
                      <w:marRight w:val="0"/>
                      <w:marTop w:val="0"/>
                      <w:marBottom w:val="0"/>
                      <w:divBdr>
                        <w:top w:val="none" w:sz="0" w:space="0" w:color="auto"/>
                        <w:left w:val="none" w:sz="0" w:space="0" w:color="auto"/>
                        <w:bottom w:val="none" w:sz="0" w:space="0" w:color="auto"/>
                        <w:right w:val="none" w:sz="0" w:space="0" w:color="auto"/>
                      </w:divBdr>
                      <w:divsChild>
                        <w:div w:id="170802470">
                          <w:marLeft w:val="0"/>
                          <w:marRight w:val="0"/>
                          <w:marTop w:val="0"/>
                          <w:marBottom w:val="0"/>
                          <w:divBdr>
                            <w:top w:val="single" w:sz="6" w:space="0" w:color="EAEAEA"/>
                            <w:left w:val="single" w:sz="6" w:space="0" w:color="EAEAEA"/>
                            <w:bottom w:val="single" w:sz="6" w:space="0" w:color="EAEAEA"/>
                            <w:right w:val="single" w:sz="6" w:space="0" w:color="EAEAEA"/>
                          </w:divBdr>
                          <w:divsChild>
                            <w:div w:id="9079603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4747365">
          <w:marLeft w:val="0"/>
          <w:marRight w:val="0"/>
          <w:marTop w:val="0"/>
          <w:marBottom w:val="0"/>
          <w:divBdr>
            <w:top w:val="none" w:sz="0" w:space="0" w:color="auto"/>
            <w:left w:val="none" w:sz="0" w:space="0" w:color="auto"/>
            <w:bottom w:val="none" w:sz="0" w:space="0" w:color="auto"/>
            <w:right w:val="none" w:sz="0" w:space="0" w:color="auto"/>
          </w:divBdr>
          <w:divsChild>
            <w:div w:id="288243705">
              <w:marLeft w:val="0"/>
              <w:marRight w:val="0"/>
              <w:marTop w:val="240"/>
              <w:marBottom w:val="0"/>
              <w:divBdr>
                <w:top w:val="single" w:sz="6" w:space="4" w:color="auto"/>
                <w:left w:val="single" w:sz="6" w:space="4" w:color="auto"/>
                <w:bottom w:val="single" w:sz="6" w:space="4" w:color="auto"/>
                <w:right w:val="single" w:sz="6" w:space="4" w:color="auto"/>
              </w:divBdr>
              <w:divsChild>
                <w:div w:id="411314943">
                  <w:marLeft w:val="0"/>
                  <w:marRight w:val="0"/>
                  <w:marTop w:val="0"/>
                  <w:marBottom w:val="0"/>
                  <w:divBdr>
                    <w:top w:val="none" w:sz="0" w:space="0" w:color="auto"/>
                    <w:left w:val="none" w:sz="0" w:space="0" w:color="auto"/>
                    <w:bottom w:val="none" w:sz="0" w:space="0" w:color="auto"/>
                    <w:right w:val="none" w:sz="0" w:space="0" w:color="auto"/>
                  </w:divBdr>
                  <w:divsChild>
                    <w:div w:id="485828204">
                      <w:marLeft w:val="0"/>
                      <w:marRight w:val="0"/>
                      <w:marTop w:val="60"/>
                      <w:marBottom w:val="0"/>
                      <w:divBdr>
                        <w:top w:val="none" w:sz="0" w:space="0" w:color="auto"/>
                        <w:left w:val="none" w:sz="0" w:space="0" w:color="auto"/>
                        <w:bottom w:val="none" w:sz="0" w:space="0" w:color="auto"/>
                        <w:right w:val="none" w:sz="0" w:space="0" w:color="auto"/>
                      </w:divBdr>
                      <w:divsChild>
                        <w:div w:id="1610746067">
                          <w:marLeft w:val="0"/>
                          <w:marRight w:val="0"/>
                          <w:marTop w:val="0"/>
                          <w:marBottom w:val="0"/>
                          <w:divBdr>
                            <w:top w:val="none" w:sz="0" w:space="0" w:color="auto"/>
                            <w:left w:val="none" w:sz="0" w:space="0" w:color="auto"/>
                            <w:bottom w:val="none" w:sz="0" w:space="0" w:color="auto"/>
                            <w:right w:val="none" w:sz="0" w:space="0" w:color="auto"/>
                          </w:divBdr>
                          <w:divsChild>
                            <w:div w:id="95803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587584">
                  <w:marLeft w:val="0"/>
                  <w:marRight w:val="0"/>
                  <w:marTop w:val="0"/>
                  <w:marBottom w:val="0"/>
                  <w:divBdr>
                    <w:top w:val="none" w:sz="0" w:space="0" w:color="auto"/>
                    <w:left w:val="none" w:sz="0" w:space="0" w:color="auto"/>
                    <w:bottom w:val="none" w:sz="0" w:space="0" w:color="auto"/>
                    <w:right w:val="none" w:sz="0" w:space="0" w:color="auto"/>
                  </w:divBdr>
                  <w:divsChild>
                    <w:div w:id="20860868">
                      <w:marLeft w:val="0"/>
                      <w:marRight w:val="0"/>
                      <w:marTop w:val="0"/>
                      <w:marBottom w:val="0"/>
                      <w:divBdr>
                        <w:top w:val="none" w:sz="0" w:space="0" w:color="auto"/>
                        <w:left w:val="none" w:sz="0" w:space="0" w:color="auto"/>
                        <w:bottom w:val="none" w:sz="0" w:space="0" w:color="auto"/>
                        <w:right w:val="none" w:sz="0" w:space="0" w:color="auto"/>
                      </w:divBdr>
                      <w:divsChild>
                        <w:div w:id="1085304539">
                          <w:marLeft w:val="0"/>
                          <w:marRight w:val="0"/>
                          <w:marTop w:val="0"/>
                          <w:marBottom w:val="0"/>
                          <w:divBdr>
                            <w:top w:val="single" w:sz="6" w:space="0" w:color="EAEAEA"/>
                            <w:left w:val="single" w:sz="6" w:space="0" w:color="EAEAEA"/>
                            <w:bottom w:val="single" w:sz="6" w:space="0" w:color="EAEAEA"/>
                            <w:right w:val="single" w:sz="6" w:space="0" w:color="EAEAEA"/>
                          </w:divBdr>
                          <w:divsChild>
                            <w:div w:id="5937131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7611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92671">
          <w:marLeft w:val="0"/>
          <w:marRight w:val="0"/>
          <w:marTop w:val="0"/>
          <w:marBottom w:val="0"/>
          <w:divBdr>
            <w:top w:val="none" w:sz="0" w:space="0" w:color="auto"/>
            <w:left w:val="none" w:sz="0" w:space="0" w:color="auto"/>
            <w:bottom w:val="none" w:sz="0" w:space="0" w:color="auto"/>
            <w:right w:val="none" w:sz="0" w:space="0" w:color="auto"/>
          </w:divBdr>
          <w:divsChild>
            <w:div w:id="214782080">
              <w:marLeft w:val="0"/>
              <w:marRight w:val="0"/>
              <w:marTop w:val="240"/>
              <w:marBottom w:val="0"/>
              <w:divBdr>
                <w:top w:val="single" w:sz="6" w:space="4" w:color="auto"/>
                <w:left w:val="single" w:sz="6" w:space="4" w:color="auto"/>
                <w:bottom w:val="single" w:sz="6" w:space="4" w:color="auto"/>
                <w:right w:val="single" w:sz="6" w:space="4" w:color="auto"/>
              </w:divBdr>
              <w:divsChild>
                <w:div w:id="1918006978">
                  <w:marLeft w:val="0"/>
                  <w:marRight w:val="0"/>
                  <w:marTop w:val="0"/>
                  <w:marBottom w:val="0"/>
                  <w:divBdr>
                    <w:top w:val="none" w:sz="0" w:space="0" w:color="auto"/>
                    <w:left w:val="none" w:sz="0" w:space="0" w:color="auto"/>
                    <w:bottom w:val="none" w:sz="0" w:space="0" w:color="auto"/>
                    <w:right w:val="none" w:sz="0" w:space="0" w:color="auto"/>
                  </w:divBdr>
                  <w:divsChild>
                    <w:div w:id="1069502402">
                      <w:marLeft w:val="0"/>
                      <w:marRight w:val="0"/>
                      <w:marTop w:val="60"/>
                      <w:marBottom w:val="0"/>
                      <w:divBdr>
                        <w:top w:val="none" w:sz="0" w:space="0" w:color="auto"/>
                        <w:left w:val="none" w:sz="0" w:space="0" w:color="auto"/>
                        <w:bottom w:val="none" w:sz="0" w:space="0" w:color="auto"/>
                        <w:right w:val="none" w:sz="0" w:space="0" w:color="auto"/>
                      </w:divBdr>
                      <w:divsChild>
                        <w:div w:id="2076080542">
                          <w:marLeft w:val="0"/>
                          <w:marRight w:val="0"/>
                          <w:marTop w:val="0"/>
                          <w:marBottom w:val="0"/>
                          <w:divBdr>
                            <w:top w:val="none" w:sz="0" w:space="0" w:color="auto"/>
                            <w:left w:val="none" w:sz="0" w:space="0" w:color="auto"/>
                            <w:bottom w:val="none" w:sz="0" w:space="0" w:color="auto"/>
                            <w:right w:val="none" w:sz="0" w:space="0" w:color="auto"/>
                          </w:divBdr>
                          <w:divsChild>
                            <w:div w:id="83771920">
                              <w:marLeft w:val="0"/>
                              <w:marRight w:val="0"/>
                              <w:marTop w:val="0"/>
                              <w:marBottom w:val="0"/>
                              <w:divBdr>
                                <w:top w:val="none" w:sz="0" w:space="0" w:color="auto"/>
                                <w:left w:val="none" w:sz="0" w:space="0" w:color="auto"/>
                                <w:bottom w:val="none" w:sz="0" w:space="0" w:color="auto"/>
                                <w:right w:val="none" w:sz="0" w:space="0" w:color="auto"/>
                              </w:divBdr>
                              <w:divsChild>
                                <w:div w:id="2026324593">
                                  <w:marLeft w:val="0"/>
                                  <w:marRight w:val="0"/>
                                  <w:marTop w:val="0"/>
                                  <w:marBottom w:val="0"/>
                                  <w:divBdr>
                                    <w:top w:val="none" w:sz="0" w:space="0" w:color="auto"/>
                                    <w:left w:val="none" w:sz="0" w:space="0" w:color="auto"/>
                                    <w:bottom w:val="none" w:sz="0" w:space="0" w:color="auto"/>
                                    <w:right w:val="none" w:sz="0" w:space="0" w:color="auto"/>
                                  </w:divBdr>
                                </w:div>
                              </w:divsChild>
                            </w:div>
                            <w:div w:id="6588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337932">
                  <w:marLeft w:val="0"/>
                  <w:marRight w:val="0"/>
                  <w:marTop w:val="0"/>
                  <w:marBottom w:val="0"/>
                  <w:divBdr>
                    <w:top w:val="none" w:sz="0" w:space="0" w:color="auto"/>
                    <w:left w:val="none" w:sz="0" w:space="0" w:color="auto"/>
                    <w:bottom w:val="none" w:sz="0" w:space="0" w:color="auto"/>
                    <w:right w:val="none" w:sz="0" w:space="0" w:color="auto"/>
                  </w:divBdr>
                  <w:divsChild>
                    <w:div w:id="605120272">
                      <w:marLeft w:val="0"/>
                      <w:marRight w:val="0"/>
                      <w:marTop w:val="0"/>
                      <w:marBottom w:val="0"/>
                      <w:divBdr>
                        <w:top w:val="none" w:sz="0" w:space="0" w:color="auto"/>
                        <w:left w:val="none" w:sz="0" w:space="0" w:color="auto"/>
                        <w:bottom w:val="none" w:sz="0" w:space="0" w:color="auto"/>
                        <w:right w:val="none" w:sz="0" w:space="0" w:color="auto"/>
                      </w:divBdr>
                      <w:divsChild>
                        <w:div w:id="1375427428">
                          <w:marLeft w:val="0"/>
                          <w:marRight w:val="0"/>
                          <w:marTop w:val="0"/>
                          <w:marBottom w:val="0"/>
                          <w:divBdr>
                            <w:top w:val="single" w:sz="6" w:space="0" w:color="EAEAEA"/>
                            <w:left w:val="single" w:sz="6" w:space="0" w:color="EAEAEA"/>
                            <w:bottom w:val="single" w:sz="6" w:space="0" w:color="EAEAEA"/>
                            <w:right w:val="single" w:sz="6" w:space="0" w:color="EAEAEA"/>
                          </w:divBdr>
                          <w:divsChild>
                            <w:div w:id="2124766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5893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675058">
          <w:marLeft w:val="0"/>
          <w:marRight w:val="0"/>
          <w:marTop w:val="0"/>
          <w:marBottom w:val="0"/>
          <w:divBdr>
            <w:top w:val="none" w:sz="0" w:space="0" w:color="auto"/>
            <w:left w:val="none" w:sz="0" w:space="0" w:color="auto"/>
            <w:bottom w:val="none" w:sz="0" w:space="0" w:color="auto"/>
            <w:right w:val="none" w:sz="0" w:space="0" w:color="auto"/>
          </w:divBdr>
          <w:divsChild>
            <w:div w:id="371539217">
              <w:marLeft w:val="0"/>
              <w:marRight w:val="0"/>
              <w:marTop w:val="240"/>
              <w:marBottom w:val="0"/>
              <w:divBdr>
                <w:top w:val="single" w:sz="6" w:space="4" w:color="auto"/>
                <w:left w:val="single" w:sz="6" w:space="4" w:color="auto"/>
                <w:bottom w:val="single" w:sz="6" w:space="4" w:color="auto"/>
                <w:right w:val="single" w:sz="6" w:space="4" w:color="auto"/>
              </w:divBdr>
              <w:divsChild>
                <w:div w:id="121264925">
                  <w:marLeft w:val="0"/>
                  <w:marRight w:val="0"/>
                  <w:marTop w:val="0"/>
                  <w:marBottom w:val="0"/>
                  <w:divBdr>
                    <w:top w:val="none" w:sz="0" w:space="0" w:color="auto"/>
                    <w:left w:val="none" w:sz="0" w:space="0" w:color="auto"/>
                    <w:bottom w:val="none" w:sz="0" w:space="0" w:color="auto"/>
                    <w:right w:val="none" w:sz="0" w:space="0" w:color="auto"/>
                  </w:divBdr>
                  <w:divsChild>
                    <w:div w:id="1685324787">
                      <w:marLeft w:val="0"/>
                      <w:marRight w:val="0"/>
                      <w:marTop w:val="60"/>
                      <w:marBottom w:val="0"/>
                      <w:divBdr>
                        <w:top w:val="none" w:sz="0" w:space="0" w:color="auto"/>
                        <w:left w:val="none" w:sz="0" w:space="0" w:color="auto"/>
                        <w:bottom w:val="none" w:sz="0" w:space="0" w:color="auto"/>
                        <w:right w:val="none" w:sz="0" w:space="0" w:color="auto"/>
                      </w:divBdr>
                      <w:divsChild>
                        <w:div w:id="1442921602">
                          <w:marLeft w:val="0"/>
                          <w:marRight w:val="0"/>
                          <w:marTop w:val="0"/>
                          <w:marBottom w:val="0"/>
                          <w:divBdr>
                            <w:top w:val="none" w:sz="0" w:space="0" w:color="auto"/>
                            <w:left w:val="none" w:sz="0" w:space="0" w:color="auto"/>
                            <w:bottom w:val="none" w:sz="0" w:space="0" w:color="auto"/>
                            <w:right w:val="none" w:sz="0" w:space="0" w:color="auto"/>
                          </w:divBdr>
                          <w:divsChild>
                            <w:div w:id="7525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28765">
                  <w:marLeft w:val="0"/>
                  <w:marRight w:val="0"/>
                  <w:marTop w:val="0"/>
                  <w:marBottom w:val="0"/>
                  <w:divBdr>
                    <w:top w:val="none" w:sz="0" w:space="0" w:color="auto"/>
                    <w:left w:val="none" w:sz="0" w:space="0" w:color="auto"/>
                    <w:bottom w:val="none" w:sz="0" w:space="0" w:color="auto"/>
                    <w:right w:val="none" w:sz="0" w:space="0" w:color="auto"/>
                  </w:divBdr>
                  <w:divsChild>
                    <w:div w:id="1222249913">
                      <w:marLeft w:val="0"/>
                      <w:marRight w:val="0"/>
                      <w:marTop w:val="0"/>
                      <w:marBottom w:val="0"/>
                      <w:divBdr>
                        <w:top w:val="none" w:sz="0" w:space="0" w:color="auto"/>
                        <w:left w:val="none" w:sz="0" w:space="0" w:color="auto"/>
                        <w:bottom w:val="none" w:sz="0" w:space="0" w:color="auto"/>
                        <w:right w:val="none" w:sz="0" w:space="0" w:color="auto"/>
                      </w:divBdr>
                    </w:div>
                    <w:div w:id="1677075875">
                      <w:marLeft w:val="0"/>
                      <w:marRight w:val="0"/>
                      <w:marTop w:val="0"/>
                      <w:marBottom w:val="0"/>
                      <w:divBdr>
                        <w:top w:val="none" w:sz="0" w:space="0" w:color="auto"/>
                        <w:left w:val="none" w:sz="0" w:space="0" w:color="auto"/>
                        <w:bottom w:val="none" w:sz="0" w:space="0" w:color="auto"/>
                        <w:right w:val="none" w:sz="0" w:space="0" w:color="auto"/>
                      </w:divBdr>
                      <w:divsChild>
                        <w:div w:id="1962298085">
                          <w:marLeft w:val="0"/>
                          <w:marRight w:val="0"/>
                          <w:marTop w:val="0"/>
                          <w:marBottom w:val="0"/>
                          <w:divBdr>
                            <w:top w:val="single" w:sz="6" w:space="0" w:color="EAEAEA"/>
                            <w:left w:val="single" w:sz="6" w:space="0" w:color="EAEAEA"/>
                            <w:bottom w:val="single" w:sz="6" w:space="0" w:color="EAEAEA"/>
                            <w:right w:val="single" w:sz="6" w:space="0" w:color="EAEAEA"/>
                          </w:divBdr>
                          <w:divsChild>
                            <w:div w:id="17964076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7422979">
          <w:marLeft w:val="0"/>
          <w:marRight w:val="0"/>
          <w:marTop w:val="0"/>
          <w:marBottom w:val="0"/>
          <w:divBdr>
            <w:top w:val="none" w:sz="0" w:space="0" w:color="auto"/>
            <w:left w:val="none" w:sz="0" w:space="0" w:color="auto"/>
            <w:bottom w:val="none" w:sz="0" w:space="0" w:color="auto"/>
            <w:right w:val="none" w:sz="0" w:space="0" w:color="auto"/>
          </w:divBdr>
          <w:divsChild>
            <w:div w:id="1961564905">
              <w:marLeft w:val="0"/>
              <w:marRight w:val="0"/>
              <w:marTop w:val="240"/>
              <w:marBottom w:val="0"/>
              <w:divBdr>
                <w:top w:val="single" w:sz="6" w:space="4" w:color="auto"/>
                <w:left w:val="single" w:sz="6" w:space="4" w:color="auto"/>
                <w:bottom w:val="single" w:sz="6" w:space="4" w:color="auto"/>
                <w:right w:val="single" w:sz="6" w:space="4" w:color="auto"/>
              </w:divBdr>
              <w:divsChild>
                <w:div w:id="594943195">
                  <w:marLeft w:val="0"/>
                  <w:marRight w:val="0"/>
                  <w:marTop w:val="0"/>
                  <w:marBottom w:val="0"/>
                  <w:divBdr>
                    <w:top w:val="none" w:sz="0" w:space="0" w:color="auto"/>
                    <w:left w:val="none" w:sz="0" w:space="0" w:color="auto"/>
                    <w:bottom w:val="none" w:sz="0" w:space="0" w:color="auto"/>
                    <w:right w:val="none" w:sz="0" w:space="0" w:color="auto"/>
                  </w:divBdr>
                  <w:divsChild>
                    <w:div w:id="652638150">
                      <w:marLeft w:val="0"/>
                      <w:marRight w:val="0"/>
                      <w:marTop w:val="0"/>
                      <w:marBottom w:val="0"/>
                      <w:divBdr>
                        <w:top w:val="none" w:sz="0" w:space="0" w:color="auto"/>
                        <w:left w:val="none" w:sz="0" w:space="0" w:color="auto"/>
                        <w:bottom w:val="none" w:sz="0" w:space="0" w:color="auto"/>
                        <w:right w:val="none" w:sz="0" w:space="0" w:color="auto"/>
                      </w:divBdr>
                      <w:divsChild>
                        <w:div w:id="1075976972">
                          <w:marLeft w:val="0"/>
                          <w:marRight w:val="0"/>
                          <w:marTop w:val="0"/>
                          <w:marBottom w:val="0"/>
                          <w:divBdr>
                            <w:top w:val="single" w:sz="6" w:space="0" w:color="EAEAEA"/>
                            <w:left w:val="single" w:sz="6" w:space="0" w:color="EAEAEA"/>
                            <w:bottom w:val="single" w:sz="6" w:space="0" w:color="EAEAEA"/>
                            <w:right w:val="single" w:sz="6" w:space="0" w:color="EAEAEA"/>
                          </w:divBdr>
                          <w:divsChild>
                            <w:div w:id="2044330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979654245">
                      <w:marLeft w:val="0"/>
                      <w:marRight w:val="0"/>
                      <w:marTop w:val="0"/>
                      <w:marBottom w:val="0"/>
                      <w:divBdr>
                        <w:top w:val="none" w:sz="0" w:space="0" w:color="auto"/>
                        <w:left w:val="none" w:sz="0" w:space="0" w:color="auto"/>
                        <w:bottom w:val="none" w:sz="0" w:space="0" w:color="auto"/>
                        <w:right w:val="none" w:sz="0" w:space="0" w:color="auto"/>
                      </w:divBdr>
                    </w:div>
                  </w:divsChild>
                </w:div>
                <w:div w:id="1055155720">
                  <w:marLeft w:val="0"/>
                  <w:marRight w:val="0"/>
                  <w:marTop w:val="0"/>
                  <w:marBottom w:val="0"/>
                  <w:divBdr>
                    <w:top w:val="none" w:sz="0" w:space="0" w:color="auto"/>
                    <w:left w:val="none" w:sz="0" w:space="0" w:color="auto"/>
                    <w:bottom w:val="none" w:sz="0" w:space="0" w:color="auto"/>
                    <w:right w:val="none" w:sz="0" w:space="0" w:color="auto"/>
                  </w:divBdr>
                  <w:divsChild>
                    <w:div w:id="601765950">
                      <w:marLeft w:val="0"/>
                      <w:marRight w:val="0"/>
                      <w:marTop w:val="60"/>
                      <w:marBottom w:val="0"/>
                      <w:divBdr>
                        <w:top w:val="none" w:sz="0" w:space="0" w:color="auto"/>
                        <w:left w:val="none" w:sz="0" w:space="0" w:color="auto"/>
                        <w:bottom w:val="none" w:sz="0" w:space="0" w:color="auto"/>
                        <w:right w:val="none" w:sz="0" w:space="0" w:color="auto"/>
                      </w:divBdr>
                      <w:divsChild>
                        <w:div w:id="716783231">
                          <w:marLeft w:val="0"/>
                          <w:marRight w:val="0"/>
                          <w:marTop w:val="0"/>
                          <w:marBottom w:val="0"/>
                          <w:divBdr>
                            <w:top w:val="none" w:sz="0" w:space="0" w:color="auto"/>
                            <w:left w:val="none" w:sz="0" w:space="0" w:color="auto"/>
                            <w:bottom w:val="none" w:sz="0" w:space="0" w:color="auto"/>
                            <w:right w:val="none" w:sz="0" w:space="0" w:color="auto"/>
                          </w:divBdr>
                          <w:divsChild>
                            <w:div w:id="67534721">
                              <w:marLeft w:val="0"/>
                              <w:marRight w:val="0"/>
                              <w:marTop w:val="0"/>
                              <w:marBottom w:val="0"/>
                              <w:divBdr>
                                <w:top w:val="none" w:sz="0" w:space="0" w:color="auto"/>
                                <w:left w:val="none" w:sz="0" w:space="0" w:color="auto"/>
                                <w:bottom w:val="none" w:sz="0" w:space="0" w:color="auto"/>
                                <w:right w:val="none" w:sz="0" w:space="0" w:color="auto"/>
                              </w:divBdr>
                              <w:divsChild>
                                <w:div w:id="108477457">
                                  <w:marLeft w:val="0"/>
                                  <w:marRight w:val="0"/>
                                  <w:marTop w:val="0"/>
                                  <w:marBottom w:val="0"/>
                                  <w:divBdr>
                                    <w:top w:val="none" w:sz="0" w:space="0" w:color="auto"/>
                                    <w:left w:val="none" w:sz="0" w:space="0" w:color="auto"/>
                                    <w:bottom w:val="none" w:sz="0" w:space="0" w:color="auto"/>
                                    <w:right w:val="none" w:sz="0" w:space="0" w:color="auto"/>
                                  </w:divBdr>
                                </w:div>
                              </w:divsChild>
                            </w:div>
                            <w:div w:id="3972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370732">
          <w:marLeft w:val="0"/>
          <w:marRight w:val="0"/>
          <w:marTop w:val="0"/>
          <w:marBottom w:val="0"/>
          <w:divBdr>
            <w:top w:val="none" w:sz="0" w:space="0" w:color="auto"/>
            <w:left w:val="none" w:sz="0" w:space="0" w:color="auto"/>
            <w:bottom w:val="none" w:sz="0" w:space="0" w:color="auto"/>
            <w:right w:val="none" w:sz="0" w:space="0" w:color="auto"/>
          </w:divBdr>
          <w:divsChild>
            <w:div w:id="2139907429">
              <w:marLeft w:val="0"/>
              <w:marRight w:val="0"/>
              <w:marTop w:val="240"/>
              <w:marBottom w:val="0"/>
              <w:divBdr>
                <w:top w:val="single" w:sz="6" w:space="4" w:color="auto"/>
                <w:left w:val="single" w:sz="6" w:space="4" w:color="auto"/>
                <w:bottom w:val="single" w:sz="6" w:space="4" w:color="auto"/>
                <w:right w:val="single" w:sz="6" w:space="4" w:color="auto"/>
              </w:divBdr>
              <w:divsChild>
                <w:div w:id="1184632739">
                  <w:marLeft w:val="0"/>
                  <w:marRight w:val="0"/>
                  <w:marTop w:val="0"/>
                  <w:marBottom w:val="0"/>
                  <w:divBdr>
                    <w:top w:val="none" w:sz="0" w:space="0" w:color="auto"/>
                    <w:left w:val="none" w:sz="0" w:space="0" w:color="auto"/>
                    <w:bottom w:val="none" w:sz="0" w:space="0" w:color="auto"/>
                    <w:right w:val="none" w:sz="0" w:space="0" w:color="auto"/>
                  </w:divBdr>
                  <w:divsChild>
                    <w:div w:id="1065375862">
                      <w:marLeft w:val="0"/>
                      <w:marRight w:val="0"/>
                      <w:marTop w:val="0"/>
                      <w:marBottom w:val="0"/>
                      <w:divBdr>
                        <w:top w:val="none" w:sz="0" w:space="0" w:color="auto"/>
                        <w:left w:val="none" w:sz="0" w:space="0" w:color="auto"/>
                        <w:bottom w:val="none" w:sz="0" w:space="0" w:color="auto"/>
                        <w:right w:val="none" w:sz="0" w:space="0" w:color="auto"/>
                      </w:divBdr>
                      <w:divsChild>
                        <w:div w:id="1429350324">
                          <w:marLeft w:val="0"/>
                          <w:marRight w:val="0"/>
                          <w:marTop w:val="0"/>
                          <w:marBottom w:val="0"/>
                          <w:divBdr>
                            <w:top w:val="single" w:sz="6" w:space="0" w:color="EAEAEA"/>
                            <w:left w:val="single" w:sz="6" w:space="0" w:color="EAEAEA"/>
                            <w:bottom w:val="single" w:sz="6" w:space="0" w:color="EAEAEA"/>
                            <w:right w:val="single" w:sz="6" w:space="0" w:color="EAEAEA"/>
                          </w:divBdr>
                          <w:divsChild>
                            <w:div w:id="16066187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894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81464">
          <w:marLeft w:val="0"/>
          <w:marRight w:val="0"/>
          <w:marTop w:val="0"/>
          <w:marBottom w:val="0"/>
          <w:divBdr>
            <w:top w:val="none" w:sz="0" w:space="0" w:color="auto"/>
            <w:left w:val="none" w:sz="0" w:space="0" w:color="auto"/>
            <w:bottom w:val="none" w:sz="0" w:space="0" w:color="auto"/>
            <w:right w:val="none" w:sz="0" w:space="0" w:color="auto"/>
          </w:divBdr>
          <w:divsChild>
            <w:div w:id="361174243">
              <w:marLeft w:val="0"/>
              <w:marRight w:val="0"/>
              <w:marTop w:val="240"/>
              <w:marBottom w:val="0"/>
              <w:divBdr>
                <w:top w:val="single" w:sz="6" w:space="4" w:color="auto"/>
                <w:left w:val="single" w:sz="6" w:space="4" w:color="auto"/>
                <w:bottom w:val="single" w:sz="6" w:space="4" w:color="auto"/>
                <w:right w:val="single" w:sz="6" w:space="4" w:color="auto"/>
              </w:divBdr>
              <w:divsChild>
                <w:div w:id="729620581">
                  <w:marLeft w:val="0"/>
                  <w:marRight w:val="0"/>
                  <w:marTop w:val="0"/>
                  <w:marBottom w:val="0"/>
                  <w:divBdr>
                    <w:top w:val="none" w:sz="0" w:space="0" w:color="auto"/>
                    <w:left w:val="none" w:sz="0" w:space="0" w:color="auto"/>
                    <w:bottom w:val="none" w:sz="0" w:space="0" w:color="auto"/>
                    <w:right w:val="none" w:sz="0" w:space="0" w:color="auto"/>
                  </w:divBdr>
                  <w:divsChild>
                    <w:div w:id="1783525278">
                      <w:marLeft w:val="0"/>
                      <w:marRight w:val="0"/>
                      <w:marTop w:val="0"/>
                      <w:marBottom w:val="0"/>
                      <w:divBdr>
                        <w:top w:val="none" w:sz="0" w:space="0" w:color="auto"/>
                        <w:left w:val="none" w:sz="0" w:space="0" w:color="auto"/>
                        <w:bottom w:val="none" w:sz="0" w:space="0" w:color="auto"/>
                        <w:right w:val="none" w:sz="0" w:space="0" w:color="auto"/>
                      </w:divBdr>
                      <w:divsChild>
                        <w:div w:id="847138611">
                          <w:marLeft w:val="0"/>
                          <w:marRight w:val="0"/>
                          <w:marTop w:val="0"/>
                          <w:marBottom w:val="0"/>
                          <w:divBdr>
                            <w:top w:val="single" w:sz="6" w:space="0" w:color="EAEAEA"/>
                            <w:left w:val="single" w:sz="6" w:space="0" w:color="EAEAEA"/>
                            <w:bottom w:val="single" w:sz="6" w:space="0" w:color="EAEAEA"/>
                            <w:right w:val="single" w:sz="6" w:space="0" w:color="EAEAEA"/>
                          </w:divBdr>
                          <w:divsChild>
                            <w:div w:id="882180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00957417">
                      <w:marLeft w:val="0"/>
                      <w:marRight w:val="0"/>
                      <w:marTop w:val="0"/>
                      <w:marBottom w:val="0"/>
                      <w:divBdr>
                        <w:top w:val="none" w:sz="0" w:space="0" w:color="auto"/>
                        <w:left w:val="none" w:sz="0" w:space="0" w:color="auto"/>
                        <w:bottom w:val="none" w:sz="0" w:space="0" w:color="auto"/>
                        <w:right w:val="none" w:sz="0" w:space="0" w:color="auto"/>
                      </w:divBdr>
                    </w:div>
                  </w:divsChild>
                </w:div>
                <w:div w:id="978460468">
                  <w:marLeft w:val="0"/>
                  <w:marRight w:val="0"/>
                  <w:marTop w:val="0"/>
                  <w:marBottom w:val="0"/>
                  <w:divBdr>
                    <w:top w:val="none" w:sz="0" w:space="0" w:color="auto"/>
                    <w:left w:val="none" w:sz="0" w:space="0" w:color="auto"/>
                    <w:bottom w:val="none" w:sz="0" w:space="0" w:color="auto"/>
                    <w:right w:val="none" w:sz="0" w:space="0" w:color="auto"/>
                  </w:divBdr>
                  <w:divsChild>
                    <w:div w:id="1409766264">
                      <w:marLeft w:val="0"/>
                      <w:marRight w:val="0"/>
                      <w:marTop w:val="60"/>
                      <w:marBottom w:val="0"/>
                      <w:divBdr>
                        <w:top w:val="none" w:sz="0" w:space="0" w:color="auto"/>
                        <w:left w:val="none" w:sz="0" w:space="0" w:color="auto"/>
                        <w:bottom w:val="none" w:sz="0" w:space="0" w:color="auto"/>
                        <w:right w:val="none" w:sz="0" w:space="0" w:color="auto"/>
                      </w:divBdr>
                      <w:divsChild>
                        <w:div w:id="923487796">
                          <w:marLeft w:val="0"/>
                          <w:marRight w:val="0"/>
                          <w:marTop w:val="0"/>
                          <w:marBottom w:val="0"/>
                          <w:divBdr>
                            <w:top w:val="none" w:sz="0" w:space="0" w:color="auto"/>
                            <w:left w:val="none" w:sz="0" w:space="0" w:color="auto"/>
                            <w:bottom w:val="none" w:sz="0" w:space="0" w:color="auto"/>
                            <w:right w:val="none" w:sz="0" w:space="0" w:color="auto"/>
                          </w:divBdr>
                          <w:divsChild>
                            <w:div w:id="654995959">
                              <w:marLeft w:val="0"/>
                              <w:marRight w:val="0"/>
                              <w:marTop w:val="0"/>
                              <w:marBottom w:val="0"/>
                              <w:divBdr>
                                <w:top w:val="none" w:sz="0" w:space="0" w:color="auto"/>
                                <w:left w:val="none" w:sz="0" w:space="0" w:color="auto"/>
                                <w:bottom w:val="none" w:sz="0" w:space="0" w:color="auto"/>
                                <w:right w:val="none" w:sz="0" w:space="0" w:color="auto"/>
                              </w:divBdr>
                            </w:div>
                          </w:divsChild>
                        </w:div>
                        <w:div w:id="1410468520">
                          <w:marLeft w:val="0"/>
                          <w:marRight w:val="0"/>
                          <w:marTop w:val="0"/>
                          <w:marBottom w:val="0"/>
                          <w:divBdr>
                            <w:top w:val="none" w:sz="0" w:space="0" w:color="auto"/>
                            <w:left w:val="none" w:sz="0" w:space="0" w:color="auto"/>
                            <w:bottom w:val="none" w:sz="0" w:space="0" w:color="auto"/>
                            <w:right w:val="none" w:sz="0" w:space="0" w:color="auto"/>
                          </w:divBdr>
                          <w:divsChild>
                            <w:div w:id="765270777">
                              <w:marLeft w:val="0"/>
                              <w:marRight w:val="0"/>
                              <w:marTop w:val="0"/>
                              <w:marBottom w:val="0"/>
                              <w:divBdr>
                                <w:top w:val="none" w:sz="0" w:space="0" w:color="auto"/>
                                <w:left w:val="none" w:sz="0" w:space="0" w:color="auto"/>
                                <w:bottom w:val="none" w:sz="0" w:space="0" w:color="auto"/>
                                <w:right w:val="none" w:sz="0" w:space="0" w:color="auto"/>
                              </w:divBdr>
                            </w:div>
                          </w:divsChild>
                        </w:div>
                        <w:div w:id="15693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42496">
          <w:marLeft w:val="0"/>
          <w:marRight w:val="0"/>
          <w:marTop w:val="0"/>
          <w:marBottom w:val="0"/>
          <w:divBdr>
            <w:top w:val="none" w:sz="0" w:space="0" w:color="auto"/>
            <w:left w:val="none" w:sz="0" w:space="0" w:color="auto"/>
            <w:bottom w:val="none" w:sz="0" w:space="0" w:color="auto"/>
            <w:right w:val="none" w:sz="0" w:space="0" w:color="auto"/>
          </w:divBdr>
          <w:divsChild>
            <w:div w:id="752623247">
              <w:marLeft w:val="0"/>
              <w:marRight w:val="0"/>
              <w:marTop w:val="240"/>
              <w:marBottom w:val="0"/>
              <w:divBdr>
                <w:top w:val="single" w:sz="6" w:space="4" w:color="auto"/>
                <w:left w:val="single" w:sz="6" w:space="4" w:color="auto"/>
                <w:bottom w:val="single" w:sz="6" w:space="4" w:color="auto"/>
                <w:right w:val="single" w:sz="6" w:space="4" w:color="auto"/>
              </w:divBdr>
              <w:divsChild>
                <w:div w:id="211697933">
                  <w:marLeft w:val="0"/>
                  <w:marRight w:val="0"/>
                  <w:marTop w:val="0"/>
                  <w:marBottom w:val="0"/>
                  <w:divBdr>
                    <w:top w:val="none" w:sz="0" w:space="0" w:color="auto"/>
                    <w:left w:val="none" w:sz="0" w:space="0" w:color="auto"/>
                    <w:bottom w:val="none" w:sz="0" w:space="0" w:color="auto"/>
                    <w:right w:val="none" w:sz="0" w:space="0" w:color="auto"/>
                  </w:divBdr>
                  <w:divsChild>
                    <w:div w:id="17561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06673">
          <w:marLeft w:val="0"/>
          <w:marRight w:val="0"/>
          <w:marTop w:val="0"/>
          <w:marBottom w:val="0"/>
          <w:divBdr>
            <w:top w:val="none" w:sz="0" w:space="0" w:color="auto"/>
            <w:left w:val="none" w:sz="0" w:space="0" w:color="auto"/>
            <w:bottom w:val="none" w:sz="0" w:space="0" w:color="auto"/>
            <w:right w:val="none" w:sz="0" w:space="0" w:color="auto"/>
          </w:divBdr>
          <w:divsChild>
            <w:div w:id="1190603598">
              <w:marLeft w:val="0"/>
              <w:marRight w:val="0"/>
              <w:marTop w:val="240"/>
              <w:marBottom w:val="0"/>
              <w:divBdr>
                <w:top w:val="single" w:sz="6" w:space="4" w:color="auto"/>
                <w:left w:val="single" w:sz="6" w:space="4" w:color="auto"/>
                <w:bottom w:val="single" w:sz="6" w:space="4" w:color="auto"/>
                <w:right w:val="single" w:sz="6" w:space="4" w:color="auto"/>
              </w:divBdr>
              <w:divsChild>
                <w:div w:id="192152828">
                  <w:marLeft w:val="0"/>
                  <w:marRight w:val="0"/>
                  <w:marTop w:val="0"/>
                  <w:marBottom w:val="0"/>
                  <w:divBdr>
                    <w:top w:val="none" w:sz="0" w:space="0" w:color="auto"/>
                    <w:left w:val="none" w:sz="0" w:space="0" w:color="auto"/>
                    <w:bottom w:val="none" w:sz="0" w:space="0" w:color="auto"/>
                    <w:right w:val="none" w:sz="0" w:space="0" w:color="auto"/>
                  </w:divBdr>
                  <w:divsChild>
                    <w:div w:id="182670256">
                      <w:marLeft w:val="0"/>
                      <w:marRight w:val="0"/>
                      <w:marTop w:val="0"/>
                      <w:marBottom w:val="0"/>
                      <w:divBdr>
                        <w:top w:val="none" w:sz="0" w:space="0" w:color="auto"/>
                        <w:left w:val="none" w:sz="0" w:space="0" w:color="auto"/>
                        <w:bottom w:val="none" w:sz="0" w:space="0" w:color="auto"/>
                        <w:right w:val="none" w:sz="0" w:space="0" w:color="auto"/>
                      </w:divBdr>
                    </w:div>
                    <w:div w:id="605231042">
                      <w:marLeft w:val="0"/>
                      <w:marRight w:val="0"/>
                      <w:marTop w:val="0"/>
                      <w:marBottom w:val="0"/>
                      <w:divBdr>
                        <w:top w:val="none" w:sz="0" w:space="0" w:color="auto"/>
                        <w:left w:val="none" w:sz="0" w:space="0" w:color="auto"/>
                        <w:bottom w:val="none" w:sz="0" w:space="0" w:color="auto"/>
                        <w:right w:val="none" w:sz="0" w:space="0" w:color="auto"/>
                      </w:divBdr>
                      <w:divsChild>
                        <w:div w:id="755906948">
                          <w:marLeft w:val="0"/>
                          <w:marRight w:val="0"/>
                          <w:marTop w:val="0"/>
                          <w:marBottom w:val="0"/>
                          <w:divBdr>
                            <w:top w:val="single" w:sz="6" w:space="0" w:color="EAEAEA"/>
                            <w:left w:val="single" w:sz="6" w:space="0" w:color="EAEAEA"/>
                            <w:bottom w:val="single" w:sz="6" w:space="0" w:color="EAEAEA"/>
                            <w:right w:val="single" w:sz="6" w:space="0" w:color="EAEAEA"/>
                          </w:divBdr>
                          <w:divsChild>
                            <w:div w:id="694308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7102222">
          <w:marLeft w:val="0"/>
          <w:marRight w:val="0"/>
          <w:marTop w:val="0"/>
          <w:marBottom w:val="0"/>
          <w:divBdr>
            <w:top w:val="none" w:sz="0" w:space="0" w:color="auto"/>
            <w:left w:val="none" w:sz="0" w:space="0" w:color="auto"/>
            <w:bottom w:val="none" w:sz="0" w:space="0" w:color="auto"/>
            <w:right w:val="none" w:sz="0" w:space="0" w:color="auto"/>
          </w:divBdr>
          <w:divsChild>
            <w:div w:id="200243298">
              <w:marLeft w:val="0"/>
              <w:marRight w:val="0"/>
              <w:marTop w:val="240"/>
              <w:marBottom w:val="0"/>
              <w:divBdr>
                <w:top w:val="single" w:sz="6" w:space="4" w:color="auto"/>
                <w:left w:val="single" w:sz="6" w:space="4" w:color="auto"/>
                <w:bottom w:val="single" w:sz="6" w:space="4" w:color="auto"/>
                <w:right w:val="single" w:sz="6" w:space="4" w:color="auto"/>
              </w:divBdr>
              <w:divsChild>
                <w:div w:id="1345864485">
                  <w:marLeft w:val="0"/>
                  <w:marRight w:val="0"/>
                  <w:marTop w:val="0"/>
                  <w:marBottom w:val="0"/>
                  <w:divBdr>
                    <w:top w:val="none" w:sz="0" w:space="0" w:color="auto"/>
                    <w:left w:val="none" w:sz="0" w:space="0" w:color="auto"/>
                    <w:bottom w:val="none" w:sz="0" w:space="0" w:color="auto"/>
                    <w:right w:val="none" w:sz="0" w:space="0" w:color="auto"/>
                  </w:divBdr>
                  <w:divsChild>
                    <w:div w:id="381946966">
                      <w:marLeft w:val="0"/>
                      <w:marRight w:val="0"/>
                      <w:marTop w:val="60"/>
                      <w:marBottom w:val="0"/>
                      <w:divBdr>
                        <w:top w:val="none" w:sz="0" w:space="0" w:color="auto"/>
                        <w:left w:val="none" w:sz="0" w:space="0" w:color="auto"/>
                        <w:bottom w:val="none" w:sz="0" w:space="0" w:color="auto"/>
                        <w:right w:val="none" w:sz="0" w:space="0" w:color="auto"/>
                      </w:divBdr>
                      <w:divsChild>
                        <w:div w:id="18994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4641">
                  <w:marLeft w:val="0"/>
                  <w:marRight w:val="0"/>
                  <w:marTop w:val="0"/>
                  <w:marBottom w:val="0"/>
                  <w:divBdr>
                    <w:top w:val="none" w:sz="0" w:space="0" w:color="auto"/>
                    <w:left w:val="none" w:sz="0" w:space="0" w:color="auto"/>
                    <w:bottom w:val="none" w:sz="0" w:space="0" w:color="auto"/>
                    <w:right w:val="none" w:sz="0" w:space="0" w:color="auto"/>
                  </w:divBdr>
                  <w:divsChild>
                    <w:div w:id="327557585">
                      <w:marLeft w:val="0"/>
                      <w:marRight w:val="0"/>
                      <w:marTop w:val="0"/>
                      <w:marBottom w:val="0"/>
                      <w:divBdr>
                        <w:top w:val="none" w:sz="0" w:space="0" w:color="auto"/>
                        <w:left w:val="none" w:sz="0" w:space="0" w:color="auto"/>
                        <w:bottom w:val="none" w:sz="0" w:space="0" w:color="auto"/>
                        <w:right w:val="none" w:sz="0" w:space="0" w:color="auto"/>
                      </w:divBdr>
                    </w:div>
                    <w:div w:id="2131043397">
                      <w:marLeft w:val="0"/>
                      <w:marRight w:val="0"/>
                      <w:marTop w:val="0"/>
                      <w:marBottom w:val="0"/>
                      <w:divBdr>
                        <w:top w:val="none" w:sz="0" w:space="0" w:color="auto"/>
                        <w:left w:val="none" w:sz="0" w:space="0" w:color="auto"/>
                        <w:bottom w:val="none" w:sz="0" w:space="0" w:color="auto"/>
                        <w:right w:val="none" w:sz="0" w:space="0" w:color="auto"/>
                      </w:divBdr>
                      <w:divsChild>
                        <w:div w:id="2134202214">
                          <w:marLeft w:val="0"/>
                          <w:marRight w:val="0"/>
                          <w:marTop w:val="0"/>
                          <w:marBottom w:val="0"/>
                          <w:divBdr>
                            <w:top w:val="single" w:sz="6" w:space="0" w:color="EAEAEA"/>
                            <w:left w:val="single" w:sz="6" w:space="0" w:color="EAEAEA"/>
                            <w:bottom w:val="single" w:sz="6" w:space="0" w:color="EAEAEA"/>
                            <w:right w:val="single" w:sz="6" w:space="0" w:color="EAEAEA"/>
                          </w:divBdr>
                          <w:divsChild>
                            <w:div w:id="17565928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5762139">
          <w:marLeft w:val="0"/>
          <w:marRight w:val="0"/>
          <w:marTop w:val="0"/>
          <w:marBottom w:val="0"/>
          <w:divBdr>
            <w:top w:val="none" w:sz="0" w:space="0" w:color="auto"/>
            <w:left w:val="none" w:sz="0" w:space="0" w:color="auto"/>
            <w:bottom w:val="none" w:sz="0" w:space="0" w:color="auto"/>
            <w:right w:val="none" w:sz="0" w:space="0" w:color="auto"/>
          </w:divBdr>
          <w:divsChild>
            <w:div w:id="1352101212">
              <w:marLeft w:val="0"/>
              <w:marRight w:val="0"/>
              <w:marTop w:val="240"/>
              <w:marBottom w:val="0"/>
              <w:divBdr>
                <w:top w:val="single" w:sz="6" w:space="4" w:color="auto"/>
                <w:left w:val="single" w:sz="6" w:space="4" w:color="auto"/>
                <w:bottom w:val="single" w:sz="6" w:space="4" w:color="auto"/>
                <w:right w:val="single" w:sz="6" w:space="4" w:color="auto"/>
              </w:divBdr>
              <w:divsChild>
                <w:div w:id="496313966">
                  <w:marLeft w:val="0"/>
                  <w:marRight w:val="0"/>
                  <w:marTop w:val="0"/>
                  <w:marBottom w:val="0"/>
                  <w:divBdr>
                    <w:top w:val="none" w:sz="0" w:space="0" w:color="auto"/>
                    <w:left w:val="none" w:sz="0" w:space="0" w:color="auto"/>
                    <w:bottom w:val="none" w:sz="0" w:space="0" w:color="auto"/>
                    <w:right w:val="none" w:sz="0" w:space="0" w:color="auto"/>
                  </w:divBdr>
                  <w:divsChild>
                    <w:div w:id="1504589808">
                      <w:marLeft w:val="0"/>
                      <w:marRight w:val="0"/>
                      <w:marTop w:val="60"/>
                      <w:marBottom w:val="0"/>
                      <w:divBdr>
                        <w:top w:val="none" w:sz="0" w:space="0" w:color="auto"/>
                        <w:left w:val="none" w:sz="0" w:space="0" w:color="auto"/>
                        <w:bottom w:val="none" w:sz="0" w:space="0" w:color="auto"/>
                        <w:right w:val="none" w:sz="0" w:space="0" w:color="auto"/>
                      </w:divBdr>
                      <w:divsChild>
                        <w:div w:id="210792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6750">
                  <w:marLeft w:val="0"/>
                  <w:marRight w:val="0"/>
                  <w:marTop w:val="0"/>
                  <w:marBottom w:val="0"/>
                  <w:divBdr>
                    <w:top w:val="none" w:sz="0" w:space="0" w:color="auto"/>
                    <w:left w:val="none" w:sz="0" w:space="0" w:color="auto"/>
                    <w:bottom w:val="none" w:sz="0" w:space="0" w:color="auto"/>
                    <w:right w:val="none" w:sz="0" w:space="0" w:color="auto"/>
                  </w:divBdr>
                  <w:divsChild>
                    <w:div w:id="124936627">
                      <w:marLeft w:val="0"/>
                      <w:marRight w:val="0"/>
                      <w:marTop w:val="0"/>
                      <w:marBottom w:val="0"/>
                      <w:divBdr>
                        <w:top w:val="none" w:sz="0" w:space="0" w:color="auto"/>
                        <w:left w:val="none" w:sz="0" w:space="0" w:color="auto"/>
                        <w:bottom w:val="none" w:sz="0" w:space="0" w:color="auto"/>
                        <w:right w:val="none" w:sz="0" w:space="0" w:color="auto"/>
                      </w:divBdr>
                      <w:divsChild>
                        <w:div w:id="37362707">
                          <w:marLeft w:val="0"/>
                          <w:marRight w:val="0"/>
                          <w:marTop w:val="0"/>
                          <w:marBottom w:val="0"/>
                          <w:divBdr>
                            <w:top w:val="single" w:sz="6" w:space="0" w:color="EAEAEA"/>
                            <w:left w:val="single" w:sz="6" w:space="0" w:color="EAEAEA"/>
                            <w:bottom w:val="single" w:sz="6" w:space="0" w:color="EAEAEA"/>
                            <w:right w:val="single" w:sz="6" w:space="0" w:color="EAEAEA"/>
                          </w:divBdr>
                          <w:divsChild>
                            <w:div w:id="136341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93759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73619">
          <w:marLeft w:val="0"/>
          <w:marRight w:val="0"/>
          <w:marTop w:val="0"/>
          <w:marBottom w:val="0"/>
          <w:divBdr>
            <w:top w:val="none" w:sz="0" w:space="0" w:color="auto"/>
            <w:left w:val="none" w:sz="0" w:space="0" w:color="auto"/>
            <w:bottom w:val="none" w:sz="0" w:space="0" w:color="auto"/>
            <w:right w:val="none" w:sz="0" w:space="0" w:color="auto"/>
          </w:divBdr>
          <w:divsChild>
            <w:div w:id="1069427074">
              <w:marLeft w:val="0"/>
              <w:marRight w:val="0"/>
              <w:marTop w:val="240"/>
              <w:marBottom w:val="0"/>
              <w:divBdr>
                <w:top w:val="single" w:sz="6" w:space="4" w:color="auto"/>
                <w:left w:val="single" w:sz="6" w:space="4" w:color="auto"/>
                <w:bottom w:val="single" w:sz="6" w:space="4" w:color="auto"/>
                <w:right w:val="single" w:sz="6" w:space="4" w:color="auto"/>
              </w:divBdr>
              <w:divsChild>
                <w:div w:id="1266110975">
                  <w:marLeft w:val="0"/>
                  <w:marRight w:val="0"/>
                  <w:marTop w:val="0"/>
                  <w:marBottom w:val="0"/>
                  <w:divBdr>
                    <w:top w:val="none" w:sz="0" w:space="0" w:color="auto"/>
                    <w:left w:val="none" w:sz="0" w:space="0" w:color="auto"/>
                    <w:bottom w:val="none" w:sz="0" w:space="0" w:color="auto"/>
                    <w:right w:val="none" w:sz="0" w:space="0" w:color="auto"/>
                  </w:divBdr>
                  <w:divsChild>
                    <w:div w:id="203626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123934">
          <w:marLeft w:val="0"/>
          <w:marRight w:val="0"/>
          <w:marTop w:val="0"/>
          <w:marBottom w:val="0"/>
          <w:divBdr>
            <w:top w:val="none" w:sz="0" w:space="0" w:color="auto"/>
            <w:left w:val="none" w:sz="0" w:space="0" w:color="auto"/>
            <w:bottom w:val="none" w:sz="0" w:space="0" w:color="auto"/>
            <w:right w:val="none" w:sz="0" w:space="0" w:color="auto"/>
          </w:divBdr>
          <w:divsChild>
            <w:div w:id="2129660932">
              <w:marLeft w:val="0"/>
              <w:marRight w:val="0"/>
              <w:marTop w:val="240"/>
              <w:marBottom w:val="0"/>
              <w:divBdr>
                <w:top w:val="single" w:sz="6" w:space="4" w:color="auto"/>
                <w:left w:val="single" w:sz="6" w:space="4" w:color="auto"/>
                <w:bottom w:val="single" w:sz="6" w:space="4" w:color="auto"/>
                <w:right w:val="single" w:sz="6" w:space="4" w:color="auto"/>
              </w:divBdr>
              <w:divsChild>
                <w:div w:id="236671398">
                  <w:marLeft w:val="0"/>
                  <w:marRight w:val="0"/>
                  <w:marTop w:val="0"/>
                  <w:marBottom w:val="0"/>
                  <w:divBdr>
                    <w:top w:val="none" w:sz="0" w:space="0" w:color="auto"/>
                    <w:left w:val="none" w:sz="0" w:space="0" w:color="auto"/>
                    <w:bottom w:val="none" w:sz="0" w:space="0" w:color="auto"/>
                    <w:right w:val="none" w:sz="0" w:space="0" w:color="auto"/>
                  </w:divBdr>
                  <w:divsChild>
                    <w:div w:id="976108215">
                      <w:marLeft w:val="0"/>
                      <w:marRight w:val="0"/>
                      <w:marTop w:val="60"/>
                      <w:marBottom w:val="0"/>
                      <w:divBdr>
                        <w:top w:val="none" w:sz="0" w:space="0" w:color="auto"/>
                        <w:left w:val="none" w:sz="0" w:space="0" w:color="auto"/>
                        <w:bottom w:val="none" w:sz="0" w:space="0" w:color="auto"/>
                        <w:right w:val="none" w:sz="0" w:space="0" w:color="auto"/>
                      </w:divBdr>
                      <w:divsChild>
                        <w:div w:id="1208293859">
                          <w:marLeft w:val="0"/>
                          <w:marRight w:val="0"/>
                          <w:marTop w:val="0"/>
                          <w:marBottom w:val="0"/>
                          <w:divBdr>
                            <w:top w:val="none" w:sz="0" w:space="0" w:color="auto"/>
                            <w:left w:val="none" w:sz="0" w:space="0" w:color="auto"/>
                            <w:bottom w:val="none" w:sz="0" w:space="0" w:color="auto"/>
                            <w:right w:val="none" w:sz="0" w:space="0" w:color="auto"/>
                          </w:divBdr>
                          <w:divsChild>
                            <w:div w:id="60865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58803">
                  <w:marLeft w:val="0"/>
                  <w:marRight w:val="0"/>
                  <w:marTop w:val="0"/>
                  <w:marBottom w:val="0"/>
                  <w:divBdr>
                    <w:top w:val="none" w:sz="0" w:space="0" w:color="auto"/>
                    <w:left w:val="none" w:sz="0" w:space="0" w:color="auto"/>
                    <w:bottom w:val="none" w:sz="0" w:space="0" w:color="auto"/>
                    <w:right w:val="none" w:sz="0" w:space="0" w:color="auto"/>
                  </w:divBdr>
                  <w:divsChild>
                    <w:div w:id="245724433">
                      <w:marLeft w:val="0"/>
                      <w:marRight w:val="0"/>
                      <w:marTop w:val="0"/>
                      <w:marBottom w:val="0"/>
                      <w:divBdr>
                        <w:top w:val="none" w:sz="0" w:space="0" w:color="auto"/>
                        <w:left w:val="none" w:sz="0" w:space="0" w:color="auto"/>
                        <w:bottom w:val="none" w:sz="0" w:space="0" w:color="auto"/>
                        <w:right w:val="none" w:sz="0" w:space="0" w:color="auto"/>
                      </w:divBdr>
                      <w:divsChild>
                        <w:div w:id="989796738">
                          <w:marLeft w:val="0"/>
                          <w:marRight w:val="0"/>
                          <w:marTop w:val="0"/>
                          <w:marBottom w:val="0"/>
                          <w:divBdr>
                            <w:top w:val="single" w:sz="6" w:space="0" w:color="EAEAEA"/>
                            <w:left w:val="single" w:sz="6" w:space="0" w:color="EAEAEA"/>
                            <w:bottom w:val="single" w:sz="6" w:space="0" w:color="EAEAEA"/>
                            <w:right w:val="single" w:sz="6" w:space="0" w:color="EAEAEA"/>
                          </w:divBdr>
                          <w:divsChild>
                            <w:div w:id="290325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211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58708">
          <w:marLeft w:val="0"/>
          <w:marRight w:val="0"/>
          <w:marTop w:val="0"/>
          <w:marBottom w:val="0"/>
          <w:divBdr>
            <w:top w:val="none" w:sz="0" w:space="0" w:color="auto"/>
            <w:left w:val="none" w:sz="0" w:space="0" w:color="auto"/>
            <w:bottom w:val="none" w:sz="0" w:space="0" w:color="auto"/>
            <w:right w:val="none" w:sz="0" w:space="0" w:color="auto"/>
          </w:divBdr>
          <w:divsChild>
            <w:div w:id="649555108">
              <w:marLeft w:val="0"/>
              <w:marRight w:val="0"/>
              <w:marTop w:val="240"/>
              <w:marBottom w:val="0"/>
              <w:divBdr>
                <w:top w:val="single" w:sz="6" w:space="4" w:color="auto"/>
                <w:left w:val="single" w:sz="6" w:space="4" w:color="auto"/>
                <w:bottom w:val="single" w:sz="6" w:space="4" w:color="auto"/>
                <w:right w:val="single" w:sz="6" w:space="4" w:color="auto"/>
              </w:divBdr>
              <w:divsChild>
                <w:div w:id="2007513280">
                  <w:marLeft w:val="0"/>
                  <w:marRight w:val="0"/>
                  <w:marTop w:val="0"/>
                  <w:marBottom w:val="0"/>
                  <w:divBdr>
                    <w:top w:val="none" w:sz="0" w:space="0" w:color="auto"/>
                    <w:left w:val="none" w:sz="0" w:space="0" w:color="auto"/>
                    <w:bottom w:val="none" w:sz="0" w:space="0" w:color="auto"/>
                    <w:right w:val="none" w:sz="0" w:space="0" w:color="auto"/>
                  </w:divBdr>
                  <w:divsChild>
                    <w:div w:id="765153138">
                      <w:marLeft w:val="0"/>
                      <w:marRight w:val="0"/>
                      <w:marTop w:val="60"/>
                      <w:marBottom w:val="0"/>
                      <w:divBdr>
                        <w:top w:val="none" w:sz="0" w:space="0" w:color="auto"/>
                        <w:left w:val="none" w:sz="0" w:space="0" w:color="auto"/>
                        <w:bottom w:val="none" w:sz="0" w:space="0" w:color="auto"/>
                        <w:right w:val="none" w:sz="0" w:space="0" w:color="auto"/>
                      </w:divBdr>
                      <w:divsChild>
                        <w:div w:id="47271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2914">
                  <w:marLeft w:val="0"/>
                  <w:marRight w:val="0"/>
                  <w:marTop w:val="0"/>
                  <w:marBottom w:val="0"/>
                  <w:divBdr>
                    <w:top w:val="none" w:sz="0" w:space="0" w:color="auto"/>
                    <w:left w:val="none" w:sz="0" w:space="0" w:color="auto"/>
                    <w:bottom w:val="none" w:sz="0" w:space="0" w:color="auto"/>
                    <w:right w:val="none" w:sz="0" w:space="0" w:color="auto"/>
                  </w:divBdr>
                  <w:divsChild>
                    <w:div w:id="388498160">
                      <w:marLeft w:val="0"/>
                      <w:marRight w:val="0"/>
                      <w:marTop w:val="0"/>
                      <w:marBottom w:val="0"/>
                      <w:divBdr>
                        <w:top w:val="none" w:sz="0" w:space="0" w:color="auto"/>
                        <w:left w:val="none" w:sz="0" w:space="0" w:color="auto"/>
                        <w:bottom w:val="none" w:sz="0" w:space="0" w:color="auto"/>
                        <w:right w:val="none" w:sz="0" w:space="0" w:color="auto"/>
                      </w:divBdr>
                    </w:div>
                    <w:div w:id="1061900640">
                      <w:marLeft w:val="0"/>
                      <w:marRight w:val="0"/>
                      <w:marTop w:val="0"/>
                      <w:marBottom w:val="0"/>
                      <w:divBdr>
                        <w:top w:val="none" w:sz="0" w:space="0" w:color="auto"/>
                        <w:left w:val="none" w:sz="0" w:space="0" w:color="auto"/>
                        <w:bottom w:val="none" w:sz="0" w:space="0" w:color="auto"/>
                        <w:right w:val="none" w:sz="0" w:space="0" w:color="auto"/>
                      </w:divBdr>
                      <w:divsChild>
                        <w:div w:id="672335867">
                          <w:marLeft w:val="0"/>
                          <w:marRight w:val="0"/>
                          <w:marTop w:val="0"/>
                          <w:marBottom w:val="0"/>
                          <w:divBdr>
                            <w:top w:val="single" w:sz="6" w:space="0" w:color="EAEAEA"/>
                            <w:left w:val="single" w:sz="6" w:space="0" w:color="EAEAEA"/>
                            <w:bottom w:val="single" w:sz="6" w:space="0" w:color="EAEAEA"/>
                            <w:right w:val="single" w:sz="6" w:space="0" w:color="EAEAEA"/>
                          </w:divBdr>
                          <w:divsChild>
                            <w:div w:id="1053039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1637940">
          <w:marLeft w:val="0"/>
          <w:marRight w:val="0"/>
          <w:marTop w:val="0"/>
          <w:marBottom w:val="0"/>
          <w:divBdr>
            <w:top w:val="none" w:sz="0" w:space="0" w:color="auto"/>
            <w:left w:val="none" w:sz="0" w:space="0" w:color="auto"/>
            <w:bottom w:val="none" w:sz="0" w:space="0" w:color="auto"/>
            <w:right w:val="none" w:sz="0" w:space="0" w:color="auto"/>
          </w:divBdr>
          <w:divsChild>
            <w:div w:id="142351315">
              <w:marLeft w:val="0"/>
              <w:marRight w:val="0"/>
              <w:marTop w:val="240"/>
              <w:marBottom w:val="0"/>
              <w:divBdr>
                <w:top w:val="single" w:sz="6" w:space="4" w:color="auto"/>
                <w:left w:val="single" w:sz="6" w:space="4" w:color="auto"/>
                <w:bottom w:val="single" w:sz="6" w:space="4" w:color="auto"/>
                <w:right w:val="single" w:sz="6" w:space="4" w:color="auto"/>
              </w:divBdr>
              <w:divsChild>
                <w:div w:id="111680641">
                  <w:marLeft w:val="0"/>
                  <w:marRight w:val="0"/>
                  <w:marTop w:val="0"/>
                  <w:marBottom w:val="0"/>
                  <w:divBdr>
                    <w:top w:val="none" w:sz="0" w:space="0" w:color="auto"/>
                    <w:left w:val="none" w:sz="0" w:space="0" w:color="auto"/>
                    <w:bottom w:val="none" w:sz="0" w:space="0" w:color="auto"/>
                    <w:right w:val="none" w:sz="0" w:space="0" w:color="auto"/>
                  </w:divBdr>
                  <w:divsChild>
                    <w:div w:id="1657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95689">
          <w:marLeft w:val="0"/>
          <w:marRight w:val="0"/>
          <w:marTop w:val="0"/>
          <w:marBottom w:val="0"/>
          <w:divBdr>
            <w:top w:val="none" w:sz="0" w:space="0" w:color="auto"/>
            <w:left w:val="none" w:sz="0" w:space="0" w:color="auto"/>
            <w:bottom w:val="none" w:sz="0" w:space="0" w:color="auto"/>
            <w:right w:val="none" w:sz="0" w:space="0" w:color="auto"/>
          </w:divBdr>
          <w:divsChild>
            <w:div w:id="1979801797">
              <w:marLeft w:val="0"/>
              <w:marRight w:val="0"/>
              <w:marTop w:val="240"/>
              <w:marBottom w:val="0"/>
              <w:divBdr>
                <w:top w:val="single" w:sz="6" w:space="4" w:color="auto"/>
                <w:left w:val="single" w:sz="6" w:space="4" w:color="auto"/>
                <w:bottom w:val="single" w:sz="6" w:space="4" w:color="auto"/>
                <w:right w:val="single" w:sz="6" w:space="4" w:color="auto"/>
              </w:divBdr>
              <w:divsChild>
                <w:div w:id="442386642">
                  <w:marLeft w:val="0"/>
                  <w:marRight w:val="0"/>
                  <w:marTop w:val="0"/>
                  <w:marBottom w:val="0"/>
                  <w:divBdr>
                    <w:top w:val="none" w:sz="0" w:space="0" w:color="auto"/>
                    <w:left w:val="none" w:sz="0" w:space="0" w:color="auto"/>
                    <w:bottom w:val="none" w:sz="0" w:space="0" w:color="auto"/>
                    <w:right w:val="none" w:sz="0" w:space="0" w:color="auto"/>
                  </w:divBdr>
                  <w:divsChild>
                    <w:div w:id="1222139239">
                      <w:marLeft w:val="0"/>
                      <w:marRight w:val="0"/>
                      <w:marTop w:val="0"/>
                      <w:marBottom w:val="0"/>
                      <w:divBdr>
                        <w:top w:val="none" w:sz="0" w:space="0" w:color="auto"/>
                        <w:left w:val="none" w:sz="0" w:space="0" w:color="auto"/>
                        <w:bottom w:val="none" w:sz="0" w:space="0" w:color="auto"/>
                        <w:right w:val="none" w:sz="0" w:space="0" w:color="auto"/>
                      </w:divBdr>
                    </w:div>
                    <w:div w:id="1490248144">
                      <w:marLeft w:val="0"/>
                      <w:marRight w:val="0"/>
                      <w:marTop w:val="0"/>
                      <w:marBottom w:val="0"/>
                      <w:divBdr>
                        <w:top w:val="none" w:sz="0" w:space="0" w:color="auto"/>
                        <w:left w:val="none" w:sz="0" w:space="0" w:color="auto"/>
                        <w:bottom w:val="none" w:sz="0" w:space="0" w:color="auto"/>
                        <w:right w:val="none" w:sz="0" w:space="0" w:color="auto"/>
                      </w:divBdr>
                      <w:divsChild>
                        <w:div w:id="287398016">
                          <w:marLeft w:val="0"/>
                          <w:marRight w:val="0"/>
                          <w:marTop w:val="0"/>
                          <w:marBottom w:val="0"/>
                          <w:divBdr>
                            <w:top w:val="single" w:sz="6" w:space="0" w:color="EAEAEA"/>
                            <w:left w:val="single" w:sz="6" w:space="0" w:color="EAEAEA"/>
                            <w:bottom w:val="single" w:sz="6" w:space="0" w:color="EAEAEA"/>
                            <w:right w:val="single" w:sz="6" w:space="0" w:color="EAEAEA"/>
                          </w:divBdr>
                          <w:divsChild>
                            <w:div w:id="14144762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69180284">
                  <w:marLeft w:val="0"/>
                  <w:marRight w:val="0"/>
                  <w:marTop w:val="0"/>
                  <w:marBottom w:val="0"/>
                  <w:divBdr>
                    <w:top w:val="none" w:sz="0" w:space="0" w:color="auto"/>
                    <w:left w:val="none" w:sz="0" w:space="0" w:color="auto"/>
                    <w:bottom w:val="none" w:sz="0" w:space="0" w:color="auto"/>
                    <w:right w:val="none" w:sz="0" w:space="0" w:color="auto"/>
                  </w:divBdr>
                  <w:divsChild>
                    <w:div w:id="1010839421">
                      <w:marLeft w:val="0"/>
                      <w:marRight w:val="0"/>
                      <w:marTop w:val="60"/>
                      <w:marBottom w:val="0"/>
                      <w:divBdr>
                        <w:top w:val="none" w:sz="0" w:space="0" w:color="auto"/>
                        <w:left w:val="none" w:sz="0" w:space="0" w:color="auto"/>
                        <w:bottom w:val="none" w:sz="0" w:space="0" w:color="auto"/>
                        <w:right w:val="none" w:sz="0" w:space="0" w:color="auto"/>
                      </w:divBdr>
                      <w:divsChild>
                        <w:div w:id="1921595634">
                          <w:marLeft w:val="0"/>
                          <w:marRight w:val="0"/>
                          <w:marTop w:val="0"/>
                          <w:marBottom w:val="0"/>
                          <w:divBdr>
                            <w:top w:val="none" w:sz="0" w:space="0" w:color="auto"/>
                            <w:left w:val="none" w:sz="0" w:space="0" w:color="auto"/>
                            <w:bottom w:val="none" w:sz="0" w:space="0" w:color="auto"/>
                            <w:right w:val="none" w:sz="0" w:space="0" w:color="auto"/>
                          </w:divBdr>
                          <w:divsChild>
                            <w:div w:id="405342535">
                              <w:marLeft w:val="0"/>
                              <w:marRight w:val="0"/>
                              <w:marTop w:val="0"/>
                              <w:marBottom w:val="0"/>
                              <w:divBdr>
                                <w:top w:val="none" w:sz="0" w:space="0" w:color="auto"/>
                                <w:left w:val="none" w:sz="0" w:space="0" w:color="auto"/>
                                <w:bottom w:val="none" w:sz="0" w:space="0" w:color="auto"/>
                                <w:right w:val="none" w:sz="0" w:space="0" w:color="auto"/>
                              </w:divBdr>
                              <w:divsChild>
                                <w:div w:id="945623769">
                                  <w:marLeft w:val="0"/>
                                  <w:marRight w:val="0"/>
                                  <w:marTop w:val="0"/>
                                  <w:marBottom w:val="0"/>
                                  <w:divBdr>
                                    <w:top w:val="none" w:sz="0" w:space="0" w:color="auto"/>
                                    <w:left w:val="none" w:sz="0" w:space="0" w:color="auto"/>
                                    <w:bottom w:val="none" w:sz="0" w:space="0" w:color="auto"/>
                                    <w:right w:val="none" w:sz="0" w:space="0" w:color="auto"/>
                                  </w:divBdr>
                                </w:div>
                              </w:divsChild>
                            </w:div>
                            <w:div w:id="12352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5418211">
          <w:marLeft w:val="0"/>
          <w:marRight w:val="0"/>
          <w:marTop w:val="0"/>
          <w:marBottom w:val="0"/>
          <w:divBdr>
            <w:top w:val="none" w:sz="0" w:space="0" w:color="auto"/>
            <w:left w:val="none" w:sz="0" w:space="0" w:color="auto"/>
            <w:bottom w:val="none" w:sz="0" w:space="0" w:color="auto"/>
            <w:right w:val="none" w:sz="0" w:space="0" w:color="auto"/>
          </w:divBdr>
          <w:divsChild>
            <w:div w:id="1782414188">
              <w:marLeft w:val="0"/>
              <w:marRight w:val="0"/>
              <w:marTop w:val="240"/>
              <w:marBottom w:val="0"/>
              <w:divBdr>
                <w:top w:val="single" w:sz="6" w:space="4" w:color="auto"/>
                <w:left w:val="single" w:sz="6" w:space="4" w:color="auto"/>
                <w:bottom w:val="single" w:sz="6" w:space="4" w:color="auto"/>
                <w:right w:val="single" w:sz="6" w:space="4" w:color="auto"/>
              </w:divBdr>
              <w:divsChild>
                <w:div w:id="2024748796">
                  <w:marLeft w:val="0"/>
                  <w:marRight w:val="0"/>
                  <w:marTop w:val="0"/>
                  <w:marBottom w:val="0"/>
                  <w:divBdr>
                    <w:top w:val="none" w:sz="0" w:space="0" w:color="auto"/>
                    <w:left w:val="none" w:sz="0" w:space="0" w:color="auto"/>
                    <w:bottom w:val="none" w:sz="0" w:space="0" w:color="auto"/>
                    <w:right w:val="none" w:sz="0" w:space="0" w:color="auto"/>
                  </w:divBdr>
                  <w:divsChild>
                    <w:div w:id="19853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6839">
      <w:bodyDiv w:val="1"/>
      <w:marLeft w:val="0"/>
      <w:marRight w:val="0"/>
      <w:marTop w:val="0"/>
      <w:marBottom w:val="0"/>
      <w:divBdr>
        <w:top w:val="none" w:sz="0" w:space="0" w:color="auto"/>
        <w:left w:val="none" w:sz="0" w:space="0" w:color="auto"/>
        <w:bottom w:val="none" w:sz="0" w:space="0" w:color="auto"/>
        <w:right w:val="none" w:sz="0" w:space="0" w:color="auto"/>
      </w:divBdr>
    </w:div>
    <w:div w:id="96218705">
      <w:bodyDiv w:val="1"/>
      <w:marLeft w:val="0"/>
      <w:marRight w:val="0"/>
      <w:marTop w:val="0"/>
      <w:marBottom w:val="0"/>
      <w:divBdr>
        <w:top w:val="none" w:sz="0" w:space="0" w:color="auto"/>
        <w:left w:val="none" w:sz="0" w:space="0" w:color="auto"/>
        <w:bottom w:val="none" w:sz="0" w:space="0" w:color="auto"/>
        <w:right w:val="none" w:sz="0" w:space="0" w:color="auto"/>
      </w:divBdr>
      <w:divsChild>
        <w:div w:id="692655823">
          <w:marLeft w:val="446"/>
          <w:marRight w:val="0"/>
          <w:marTop w:val="0"/>
          <w:marBottom w:val="0"/>
          <w:divBdr>
            <w:top w:val="none" w:sz="0" w:space="0" w:color="auto"/>
            <w:left w:val="none" w:sz="0" w:space="0" w:color="auto"/>
            <w:bottom w:val="none" w:sz="0" w:space="0" w:color="auto"/>
            <w:right w:val="none" w:sz="0" w:space="0" w:color="auto"/>
          </w:divBdr>
        </w:div>
        <w:div w:id="1681808363">
          <w:marLeft w:val="446"/>
          <w:marRight w:val="0"/>
          <w:marTop w:val="0"/>
          <w:marBottom w:val="0"/>
          <w:divBdr>
            <w:top w:val="none" w:sz="0" w:space="0" w:color="auto"/>
            <w:left w:val="none" w:sz="0" w:space="0" w:color="auto"/>
            <w:bottom w:val="none" w:sz="0" w:space="0" w:color="auto"/>
            <w:right w:val="none" w:sz="0" w:space="0" w:color="auto"/>
          </w:divBdr>
        </w:div>
      </w:divsChild>
    </w:div>
    <w:div w:id="119612577">
      <w:bodyDiv w:val="1"/>
      <w:marLeft w:val="0"/>
      <w:marRight w:val="0"/>
      <w:marTop w:val="0"/>
      <w:marBottom w:val="0"/>
      <w:divBdr>
        <w:top w:val="none" w:sz="0" w:space="0" w:color="auto"/>
        <w:left w:val="none" w:sz="0" w:space="0" w:color="auto"/>
        <w:bottom w:val="none" w:sz="0" w:space="0" w:color="auto"/>
        <w:right w:val="none" w:sz="0" w:space="0" w:color="auto"/>
      </w:divBdr>
    </w:div>
    <w:div w:id="201020663">
      <w:bodyDiv w:val="1"/>
      <w:marLeft w:val="0"/>
      <w:marRight w:val="0"/>
      <w:marTop w:val="0"/>
      <w:marBottom w:val="0"/>
      <w:divBdr>
        <w:top w:val="none" w:sz="0" w:space="0" w:color="auto"/>
        <w:left w:val="none" w:sz="0" w:space="0" w:color="auto"/>
        <w:bottom w:val="none" w:sz="0" w:space="0" w:color="auto"/>
        <w:right w:val="none" w:sz="0" w:space="0" w:color="auto"/>
      </w:divBdr>
    </w:div>
    <w:div w:id="269317982">
      <w:bodyDiv w:val="1"/>
      <w:marLeft w:val="0"/>
      <w:marRight w:val="0"/>
      <w:marTop w:val="0"/>
      <w:marBottom w:val="0"/>
      <w:divBdr>
        <w:top w:val="none" w:sz="0" w:space="0" w:color="auto"/>
        <w:left w:val="none" w:sz="0" w:space="0" w:color="auto"/>
        <w:bottom w:val="none" w:sz="0" w:space="0" w:color="auto"/>
        <w:right w:val="none" w:sz="0" w:space="0" w:color="auto"/>
      </w:divBdr>
      <w:divsChild>
        <w:div w:id="364211662">
          <w:marLeft w:val="446"/>
          <w:marRight w:val="0"/>
          <w:marTop w:val="0"/>
          <w:marBottom w:val="0"/>
          <w:divBdr>
            <w:top w:val="none" w:sz="0" w:space="0" w:color="auto"/>
            <w:left w:val="none" w:sz="0" w:space="0" w:color="auto"/>
            <w:bottom w:val="none" w:sz="0" w:space="0" w:color="auto"/>
            <w:right w:val="none" w:sz="0" w:space="0" w:color="auto"/>
          </w:divBdr>
        </w:div>
        <w:div w:id="637077578">
          <w:marLeft w:val="446"/>
          <w:marRight w:val="0"/>
          <w:marTop w:val="0"/>
          <w:marBottom w:val="0"/>
          <w:divBdr>
            <w:top w:val="none" w:sz="0" w:space="0" w:color="auto"/>
            <w:left w:val="none" w:sz="0" w:space="0" w:color="auto"/>
            <w:bottom w:val="none" w:sz="0" w:space="0" w:color="auto"/>
            <w:right w:val="none" w:sz="0" w:space="0" w:color="auto"/>
          </w:divBdr>
        </w:div>
        <w:div w:id="1679501529">
          <w:marLeft w:val="446"/>
          <w:marRight w:val="0"/>
          <w:marTop w:val="0"/>
          <w:marBottom w:val="0"/>
          <w:divBdr>
            <w:top w:val="none" w:sz="0" w:space="0" w:color="auto"/>
            <w:left w:val="none" w:sz="0" w:space="0" w:color="auto"/>
            <w:bottom w:val="none" w:sz="0" w:space="0" w:color="auto"/>
            <w:right w:val="none" w:sz="0" w:space="0" w:color="auto"/>
          </w:divBdr>
        </w:div>
        <w:div w:id="1836459019">
          <w:marLeft w:val="446"/>
          <w:marRight w:val="0"/>
          <w:marTop w:val="0"/>
          <w:marBottom w:val="0"/>
          <w:divBdr>
            <w:top w:val="none" w:sz="0" w:space="0" w:color="auto"/>
            <w:left w:val="none" w:sz="0" w:space="0" w:color="auto"/>
            <w:bottom w:val="none" w:sz="0" w:space="0" w:color="auto"/>
            <w:right w:val="none" w:sz="0" w:space="0" w:color="auto"/>
          </w:divBdr>
        </w:div>
        <w:div w:id="1888374574">
          <w:marLeft w:val="1166"/>
          <w:marRight w:val="0"/>
          <w:marTop w:val="0"/>
          <w:marBottom w:val="0"/>
          <w:divBdr>
            <w:top w:val="none" w:sz="0" w:space="0" w:color="auto"/>
            <w:left w:val="none" w:sz="0" w:space="0" w:color="auto"/>
            <w:bottom w:val="none" w:sz="0" w:space="0" w:color="auto"/>
            <w:right w:val="none" w:sz="0" w:space="0" w:color="auto"/>
          </w:divBdr>
        </w:div>
        <w:div w:id="2011760585">
          <w:marLeft w:val="1166"/>
          <w:marRight w:val="0"/>
          <w:marTop w:val="0"/>
          <w:marBottom w:val="0"/>
          <w:divBdr>
            <w:top w:val="none" w:sz="0" w:space="0" w:color="auto"/>
            <w:left w:val="none" w:sz="0" w:space="0" w:color="auto"/>
            <w:bottom w:val="none" w:sz="0" w:space="0" w:color="auto"/>
            <w:right w:val="none" w:sz="0" w:space="0" w:color="auto"/>
          </w:divBdr>
        </w:div>
        <w:div w:id="2133817447">
          <w:marLeft w:val="1166"/>
          <w:marRight w:val="0"/>
          <w:marTop w:val="0"/>
          <w:marBottom w:val="0"/>
          <w:divBdr>
            <w:top w:val="none" w:sz="0" w:space="0" w:color="auto"/>
            <w:left w:val="none" w:sz="0" w:space="0" w:color="auto"/>
            <w:bottom w:val="none" w:sz="0" w:space="0" w:color="auto"/>
            <w:right w:val="none" w:sz="0" w:space="0" w:color="auto"/>
          </w:divBdr>
        </w:div>
      </w:divsChild>
    </w:div>
    <w:div w:id="328287604">
      <w:bodyDiv w:val="1"/>
      <w:marLeft w:val="0"/>
      <w:marRight w:val="0"/>
      <w:marTop w:val="0"/>
      <w:marBottom w:val="0"/>
      <w:divBdr>
        <w:top w:val="none" w:sz="0" w:space="0" w:color="auto"/>
        <w:left w:val="none" w:sz="0" w:space="0" w:color="auto"/>
        <w:bottom w:val="none" w:sz="0" w:space="0" w:color="auto"/>
        <w:right w:val="none" w:sz="0" w:space="0" w:color="auto"/>
      </w:divBdr>
    </w:div>
    <w:div w:id="442117422">
      <w:bodyDiv w:val="1"/>
      <w:marLeft w:val="0"/>
      <w:marRight w:val="0"/>
      <w:marTop w:val="0"/>
      <w:marBottom w:val="0"/>
      <w:divBdr>
        <w:top w:val="none" w:sz="0" w:space="0" w:color="auto"/>
        <w:left w:val="none" w:sz="0" w:space="0" w:color="auto"/>
        <w:bottom w:val="none" w:sz="0" w:space="0" w:color="auto"/>
        <w:right w:val="none" w:sz="0" w:space="0" w:color="auto"/>
      </w:divBdr>
    </w:div>
    <w:div w:id="452140961">
      <w:bodyDiv w:val="1"/>
      <w:marLeft w:val="0"/>
      <w:marRight w:val="0"/>
      <w:marTop w:val="0"/>
      <w:marBottom w:val="0"/>
      <w:divBdr>
        <w:top w:val="none" w:sz="0" w:space="0" w:color="auto"/>
        <w:left w:val="none" w:sz="0" w:space="0" w:color="auto"/>
        <w:bottom w:val="none" w:sz="0" w:space="0" w:color="auto"/>
        <w:right w:val="none" w:sz="0" w:space="0" w:color="auto"/>
      </w:divBdr>
    </w:div>
    <w:div w:id="529220809">
      <w:bodyDiv w:val="1"/>
      <w:marLeft w:val="0"/>
      <w:marRight w:val="0"/>
      <w:marTop w:val="0"/>
      <w:marBottom w:val="0"/>
      <w:divBdr>
        <w:top w:val="none" w:sz="0" w:space="0" w:color="auto"/>
        <w:left w:val="none" w:sz="0" w:space="0" w:color="auto"/>
        <w:bottom w:val="none" w:sz="0" w:space="0" w:color="auto"/>
        <w:right w:val="none" w:sz="0" w:space="0" w:color="auto"/>
      </w:divBdr>
      <w:divsChild>
        <w:div w:id="27219817">
          <w:marLeft w:val="1800"/>
          <w:marRight w:val="0"/>
          <w:marTop w:val="82"/>
          <w:marBottom w:val="0"/>
          <w:divBdr>
            <w:top w:val="none" w:sz="0" w:space="0" w:color="auto"/>
            <w:left w:val="none" w:sz="0" w:space="0" w:color="auto"/>
            <w:bottom w:val="none" w:sz="0" w:space="0" w:color="auto"/>
            <w:right w:val="none" w:sz="0" w:space="0" w:color="auto"/>
          </w:divBdr>
        </w:div>
        <w:div w:id="132989187">
          <w:marLeft w:val="1166"/>
          <w:marRight w:val="0"/>
          <w:marTop w:val="82"/>
          <w:marBottom w:val="0"/>
          <w:divBdr>
            <w:top w:val="none" w:sz="0" w:space="0" w:color="auto"/>
            <w:left w:val="none" w:sz="0" w:space="0" w:color="auto"/>
            <w:bottom w:val="none" w:sz="0" w:space="0" w:color="auto"/>
            <w:right w:val="none" w:sz="0" w:space="0" w:color="auto"/>
          </w:divBdr>
        </w:div>
        <w:div w:id="165366883">
          <w:marLeft w:val="547"/>
          <w:marRight w:val="0"/>
          <w:marTop w:val="82"/>
          <w:marBottom w:val="0"/>
          <w:divBdr>
            <w:top w:val="none" w:sz="0" w:space="0" w:color="auto"/>
            <w:left w:val="none" w:sz="0" w:space="0" w:color="auto"/>
            <w:bottom w:val="none" w:sz="0" w:space="0" w:color="auto"/>
            <w:right w:val="none" w:sz="0" w:space="0" w:color="auto"/>
          </w:divBdr>
        </w:div>
        <w:div w:id="443575628">
          <w:marLeft w:val="1800"/>
          <w:marRight w:val="0"/>
          <w:marTop w:val="82"/>
          <w:marBottom w:val="0"/>
          <w:divBdr>
            <w:top w:val="none" w:sz="0" w:space="0" w:color="auto"/>
            <w:left w:val="none" w:sz="0" w:space="0" w:color="auto"/>
            <w:bottom w:val="none" w:sz="0" w:space="0" w:color="auto"/>
            <w:right w:val="none" w:sz="0" w:space="0" w:color="auto"/>
          </w:divBdr>
        </w:div>
        <w:div w:id="496773606">
          <w:marLeft w:val="547"/>
          <w:marRight w:val="0"/>
          <w:marTop w:val="82"/>
          <w:marBottom w:val="0"/>
          <w:divBdr>
            <w:top w:val="none" w:sz="0" w:space="0" w:color="auto"/>
            <w:left w:val="none" w:sz="0" w:space="0" w:color="auto"/>
            <w:bottom w:val="none" w:sz="0" w:space="0" w:color="auto"/>
            <w:right w:val="none" w:sz="0" w:space="0" w:color="auto"/>
          </w:divBdr>
        </w:div>
        <w:div w:id="620691885">
          <w:marLeft w:val="1800"/>
          <w:marRight w:val="0"/>
          <w:marTop w:val="82"/>
          <w:marBottom w:val="0"/>
          <w:divBdr>
            <w:top w:val="none" w:sz="0" w:space="0" w:color="auto"/>
            <w:left w:val="none" w:sz="0" w:space="0" w:color="auto"/>
            <w:bottom w:val="none" w:sz="0" w:space="0" w:color="auto"/>
            <w:right w:val="none" w:sz="0" w:space="0" w:color="auto"/>
          </w:divBdr>
        </w:div>
        <w:div w:id="813253155">
          <w:marLeft w:val="1166"/>
          <w:marRight w:val="0"/>
          <w:marTop w:val="82"/>
          <w:marBottom w:val="0"/>
          <w:divBdr>
            <w:top w:val="none" w:sz="0" w:space="0" w:color="auto"/>
            <w:left w:val="none" w:sz="0" w:space="0" w:color="auto"/>
            <w:bottom w:val="none" w:sz="0" w:space="0" w:color="auto"/>
            <w:right w:val="none" w:sz="0" w:space="0" w:color="auto"/>
          </w:divBdr>
        </w:div>
        <w:div w:id="869730002">
          <w:marLeft w:val="1800"/>
          <w:marRight w:val="0"/>
          <w:marTop w:val="82"/>
          <w:marBottom w:val="0"/>
          <w:divBdr>
            <w:top w:val="none" w:sz="0" w:space="0" w:color="auto"/>
            <w:left w:val="none" w:sz="0" w:space="0" w:color="auto"/>
            <w:bottom w:val="none" w:sz="0" w:space="0" w:color="auto"/>
            <w:right w:val="none" w:sz="0" w:space="0" w:color="auto"/>
          </w:divBdr>
        </w:div>
        <w:div w:id="1082988999">
          <w:marLeft w:val="1166"/>
          <w:marRight w:val="0"/>
          <w:marTop w:val="82"/>
          <w:marBottom w:val="0"/>
          <w:divBdr>
            <w:top w:val="none" w:sz="0" w:space="0" w:color="auto"/>
            <w:left w:val="none" w:sz="0" w:space="0" w:color="auto"/>
            <w:bottom w:val="none" w:sz="0" w:space="0" w:color="auto"/>
            <w:right w:val="none" w:sz="0" w:space="0" w:color="auto"/>
          </w:divBdr>
        </w:div>
        <w:div w:id="1823346476">
          <w:marLeft w:val="1166"/>
          <w:marRight w:val="0"/>
          <w:marTop w:val="82"/>
          <w:marBottom w:val="0"/>
          <w:divBdr>
            <w:top w:val="none" w:sz="0" w:space="0" w:color="auto"/>
            <w:left w:val="none" w:sz="0" w:space="0" w:color="auto"/>
            <w:bottom w:val="none" w:sz="0" w:space="0" w:color="auto"/>
            <w:right w:val="none" w:sz="0" w:space="0" w:color="auto"/>
          </w:divBdr>
        </w:div>
        <w:div w:id="1919751309">
          <w:marLeft w:val="1166"/>
          <w:marRight w:val="0"/>
          <w:marTop w:val="82"/>
          <w:marBottom w:val="0"/>
          <w:divBdr>
            <w:top w:val="none" w:sz="0" w:space="0" w:color="auto"/>
            <w:left w:val="none" w:sz="0" w:space="0" w:color="auto"/>
            <w:bottom w:val="none" w:sz="0" w:space="0" w:color="auto"/>
            <w:right w:val="none" w:sz="0" w:space="0" w:color="auto"/>
          </w:divBdr>
        </w:div>
      </w:divsChild>
    </w:div>
    <w:div w:id="655958372">
      <w:bodyDiv w:val="1"/>
      <w:marLeft w:val="0"/>
      <w:marRight w:val="0"/>
      <w:marTop w:val="0"/>
      <w:marBottom w:val="0"/>
      <w:divBdr>
        <w:top w:val="none" w:sz="0" w:space="0" w:color="auto"/>
        <w:left w:val="none" w:sz="0" w:space="0" w:color="auto"/>
        <w:bottom w:val="none" w:sz="0" w:space="0" w:color="auto"/>
        <w:right w:val="none" w:sz="0" w:space="0" w:color="auto"/>
      </w:divBdr>
      <w:divsChild>
        <w:div w:id="137308947">
          <w:marLeft w:val="446"/>
          <w:marRight w:val="0"/>
          <w:marTop w:val="0"/>
          <w:marBottom w:val="0"/>
          <w:divBdr>
            <w:top w:val="none" w:sz="0" w:space="0" w:color="auto"/>
            <w:left w:val="none" w:sz="0" w:space="0" w:color="auto"/>
            <w:bottom w:val="none" w:sz="0" w:space="0" w:color="auto"/>
            <w:right w:val="none" w:sz="0" w:space="0" w:color="auto"/>
          </w:divBdr>
        </w:div>
        <w:div w:id="1004865859">
          <w:marLeft w:val="446"/>
          <w:marRight w:val="0"/>
          <w:marTop w:val="0"/>
          <w:marBottom w:val="0"/>
          <w:divBdr>
            <w:top w:val="none" w:sz="0" w:space="0" w:color="auto"/>
            <w:left w:val="none" w:sz="0" w:space="0" w:color="auto"/>
            <w:bottom w:val="none" w:sz="0" w:space="0" w:color="auto"/>
            <w:right w:val="none" w:sz="0" w:space="0" w:color="auto"/>
          </w:divBdr>
        </w:div>
        <w:div w:id="1057968669">
          <w:marLeft w:val="446"/>
          <w:marRight w:val="0"/>
          <w:marTop w:val="0"/>
          <w:marBottom w:val="0"/>
          <w:divBdr>
            <w:top w:val="none" w:sz="0" w:space="0" w:color="auto"/>
            <w:left w:val="none" w:sz="0" w:space="0" w:color="auto"/>
            <w:bottom w:val="none" w:sz="0" w:space="0" w:color="auto"/>
            <w:right w:val="none" w:sz="0" w:space="0" w:color="auto"/>
          </w:divBdr>
        </w:div>
        <w:div w:id="1386561108">
          <w:marLeft w:val="446"/>
          <w:marRight w:val="0"/>
          <w:marTop w:val="0"/>
          <w:marBottom w:val="0"/>
          <w:divBdr>
            <w:top w:val="none" w:sz="0" w:space="0" w:color="auto"/>
            <w:left w:val="none" w:sz="0" w:space="0" w:color="auto"/>
            <w:bottom w:val="none" w:sz="0" w:space="0" w:color="auto"/>
            <w:right w:val="none" w:sz="0" w:space="0" w:color="auto"/>
          </w:divBdr>
        </w:div>
        <w:div w:id="1825395341">
          <w:marLeft w:val="446"/>
          <w:marRight w:val="0"/>
          <w:marTop w:val="0"/>
          <w:marBottom w:val="0"/>
          <w:divBdr>
            <w:top w:val="none" w:sz="0" w:space="0" w:color="auto"/>
            <w:left w:val="none" w:sz="0" w:space="0" w:color="auto"/>
            <w:bottom w:val="none" w:sz="0" w:space="0" w:color="auto"/>
            <w:right w:val="none" w:sz="0" w:space="0" w:color="auto"/>
          </w:divBdr>
        </w:div>
        <w:div w:id="2039306177">
          <w:marLeft w:val="446"/>
          <w:marRight w:val="0"/>
          <w:marTop w:val="0"/>
          <w:marBottom w:val="0"/>
          <w:divBdr>
            <w:top w:val="none" w:sz="0" w:space="0" w:color="auto"/>
            <w:left w:val="none" w:sz="0" w:space="0" w:color="auto"/>
            <w:bottom w:val="none" w:sz="0" w:space="0" w:color="auto"/>
            <w:right w:val="none" w:sz="0" w:space="0" w:color="auto"/>
          </w:divBdr>
        </w:div>
      </w:divsChild>
    </w:div>
    <w:div w:id="691733404">
      <w:bodyDiv w:val="1"/>
      <w:marLeft w:val="0"/>
      <w:marRight w:val="0"/>
      <w:marTop w:val="0"/>
      <w:marBottom w:val="0"/>
      <w:divBdr>
        <w:top w:val="none" w:sz="0" w:space="0" w:color="auto"/>
        <w:left w:val="none" w:sz="0" w:space="0" w:color="auto"/>
        <w:bottom w:val="none" w:sz="0" w:space="0" w:color="auto"/>
        <w:right w:val="none" w:sz="0" w:space="0" w:color="auto"/>
      </w:divBdr>
      <w:divsChild>
        <w:div w:id="159732794">
          <w:marLeft w:val="547"/>
          <w:marRight w:val="0"/>
          <w:marTop w:val="0"/>
          <w:marBottom w:val="160"/>
          <w:divBdr>
            <w:top w:val="none" w:sz="0" w:space="0" w:color="auto"/>
            <w:left w:val="none" w:sz="0" w:space="0" w:color="auto"/>
            <w:bottom w:val="none" w:sz="0" w:space="0" w:color="auto"/>
            <w:right w:val="none" w:sz="0" w:space="0" w:color="auto"/>
          </w:divBdr>
        </w:div>
        <w:div w:id="253511459">
          <w:marLeft w:val="547"/>
          <w:marRight w:val="0"/>
          <w:marTop w:val="0"/>
          <w:marBottom w:val="160"/>
          <w:divBdr>
            <w:top w:val="none" w:sz="0" w:space="0" w:color="auto"/>
            <w:left w:val="none" w:sz="0" w:space="0" w:color="auto"/>
            <w:bottom w:val="none" w:sz="0" w:space="0" w:color="auto"/>
            <w:right w:val="none" w:sz="0" w:space="0" w:color="auto"/>
          </w:divBdr>
        </w:div>
      </w:divsChild>
    </w:div>
    <w:div w:id="766728591">
      <w:bodyDiv w:val="1"/>
      <w:marLeft w:val="0"/>
      <w:marRight w:val="0"/>
      <w:marTop w:val="0"/>
      <w:marBottom w:val="0"/>
      <w:divBdr>
        <w:top w:val="none" w:sz="0" w:space="0" w:color="auto"/>
        <w:left w:val="none" w:sz="0" w:space="0" w:color="auto"/>
        <w:bottom w:val="none" w:sz="0" w:space="0" w:color="auto"/>
        <w:right w:val="none" w:sz="0" w:space="0" w:color="auto"/>
      </w:divBdr>
    </w:div>
    <w:div w:id="804158405">
      <w:bodyDiv w:val="1"/>
      <w:marLeft w:val="0"/>
      <w:marRight w:val="0"/>
      <w:marTop w:val="0"/>
      <w:marBottom w:val="0"/>
      <w:divBdr>
        <w:top w:val="none" w:sz="0" w:space="0" w:color="auto"/>
        <w:left w:val="none" w:sz="0" w:space="0" w:color="auto"/>
        <w:bottom w:val="none" w:sz="0" w:space="0" w:color="auto"/>
        <w:right w:val="none" w:sz="0" w:space="0" w:color="auto"/>
      </w:divBdr>
      <w:divsChild>
        <w:div w:id="1217937445">
          <w:marLeft w:val="1166"/>
          <w:marRight w:val="0"/>
          <w:marTop w:val="0"/>
          <w:marBottom w:val="0"/>
          <w:divBdr>
            <w:top w:val="none" w:sz="0" w:space="0" w:color="auto"/>
            <w:left w:val="none" w:sz="0" w:space="0" w:color="auto"/>
            <w:bottom w:val="none" w:sz="0" w:space="0" w:color="auto"/>
            <w:right w:val="none" w:sz="0" w:space="0" w:color="auto"/>
          </w:divBdr>
        </w:div>
        <w:div w:id="1421101485">
          <w:marLeft w:val="1166"/>
          <w:marRight w:val="0"/>
          <w:marTop w:val="0"/>
          <w:marBottom w:val="0"/>
          <w:divBdr>
            <w:top w:val="none" w:sz="0" w:space="0" w:color="auto"/>
            <w:left w:val="none" w:sz="0" w:space="0" w:color="auto"/>
            <w:bottom w:val="none" w:sz="0" w:space="0" w:color="auto"/>
            <w:right w:val="none" w:sz="0" w:space="0" w:color="auto"/>
          </w:divBdr>
        </w:div>
        <w:div w:id="1591111603">
          <w:marLeft w:val="1886"/>
          <w:marRight w:val="0"/>
          <w:marTop w:val="0"/>
          <w:marBottom w:val="0"/>
          <w:divBdr>
            <w:top w:val="none" w:sz="0" w:space="0" w:color="auto"/>
            <w:left w:val="none" w:sz="0" w:space="0" w:color="auto"/>
            <w:bottom w:val="none" w:sz="0" w:space="0" w:color="auto"/>
            <w:right w:val="none" w:sz="0" w:space="0" w:color="auto"/>
          </w:divBdr>
        </w:div>
        <w:div w:id="1656492992">
          <w:marLeft w:val="1886"/>
          <w:marRight w:val="0"/>
          <w:marTop w:val="0"/>
          <w:marBottom w:val="0"/>
          <w:divBdr>
            <w:top w:val="none" w:sz="0" w:space="0" w:color="auto"/>
            <w:left w:val="none" w:sz="0" w:space="0" w:color="auto"/>
            <w:bottom w:val="none" w:sz="0" w:space="0" w:color="auto"/>
            <w:right w:val="none" w:sz="0" w:space="0" w:color="auto"/>
          </w:divBdr>
        </w:div>
        <w:div w:id="2134517942">
          <w:marLeft w:val="1886"/>
          <w:marRight w:val="0"/>
          <w:marTop w:val="0"/>
          <w:marBottom w:val="0"/>
          <w:divBdr>
            <w:top w:val="none" w:sz="0" w:space="0" w:color="auto"/>
            <w:left w:val="none" w:sz="0" w:space="0" w:color="auto"/>
            <w:bottom w:val="none" w:sz="0" w:space="0" w:color="auto"/>
            <w:right w:val="none" w:sz="0" w:space="0" w:color="auto"/>
          </w:divBdr>
        </w:div>
      </w:divsChild>
    </w:div>
    <w:div w:id="808475049">
      <w:bodyDiv w:val="1"/>
      <w:marLeft w:val="0"/>
      <w:marRight w:val="0"/>
      <w:marTop w:val="0"/>
      <w:marBottom w:val="0"/>
      <w:divBdr>
        <w:top w:val="none" w:sz="0" w:space="0" w:color="auto"/>
        <w:left w:val="none" w:sz="0" w:space="0" w:color="auto"/>
        <w:bottom w:val="none" w:sz="0" w:space="0" w:color="auto"/>
        <w:right w:val="none" w:sz="0" w:space="0" w:color="auto"/>
      </w:divBdr>
    </w:div>
    <w:div w:id="936055920">
      <w:bodyDiv w:val="1"/>
      <w:marLeft w:val="0"/>
      <w:marRight w:val="0"/>
      <w:marTop w:val="0"/>
      <w:marBottom w:val="0"/>
      <w:divBdr>
        <w:top w:val="none" w:sz="0" w:space="0" w:color="auto"/>
        <w:left w:val="none" w:sz="0" w:space="0" w:color="auto"/>
        <w:bottom w:val="none" w:sz="0" w:space="0" w:color="auto"/>
        <w:right w:val="none" w:sz="0" w:space="0" w:color="auto"/>
      </w:divBdr>
    </w:div>
    <w:div w:id="1011640347">
      <w:bodyDiv w:val="1"/>
      <w:marLeft w:val="0"/>
      <w:marRight w:val="0"/>
      <w:marTop w:val="0"/>
      <w:marBottom w:val="0"/>
      <w:divBdr>
        <w:top w:val="none" w:sz="0" w:space="0" w:color="auto"/>
        <w:left w:val="none" w:sz="0" w:space="0" w:color="auto"/>
        <w:bottom w:val="none" w:sz="0" w:space="0" w:color="auto"/>
        <w:right w:val="none" w:sz="0" w:space="0" w:color="auto"/>
      </w:divBdr>
    </w:div>
    <w:div w:id="1065180940">
      <w:bodyDiv w:val="1"/>
      <w:marLeft w:val="0"/>
      <w:marRight w:val="0"/>
      <w:marTop w:val="0"/>
      <w:marBottom w:val="0"/>
      <w:divBdr>
        <w:top w:val="none" w:sz="0" w:space="0" w:color="auto"/>
        <w:left w:val="none" w:sz="0" w:space="0" w:color="auto"/>
        <w:bottom w:val="none" w:sz="0" w:space="0" w:color="auto"/>
        <w:right w:val="none" w:sz="0" w:space="0" w:color="auto"/>
      </w:divBdr>
    </w:div>
    <w:div w:id="1169639803">
      <w:bodyDiv w:val="1"/>
      <w:marLeft w:val="0"/>
      <w:marRight w:val="0"/>
      <w:marTop w:val="0"/>
      <w:marBottom w:val="0"/>
      <w:divBdr>
        <w:top w:val="none" w:sz="0" w:space="0" w:color="auto"/>
        <w:left w:val="none" w:sz="0" w:space="0" w:color="auto"/>
        <w:bottom w:val="none" w:sz="0" w:space="0" w:color="auto"/>
        <w:right w:val="none" w:sz="0" w:space="0" w:color="auto"/>
      </w:divBdr>
    </w:div>
    <w:div w:id="1224830211">
      <w:bodyDiv w:val="1"/>
      <w:marLeft w:val="0"/>
      <w:marRight w:val="0"/>
      <w:marTop w:val="0"/>
      <w:marBottom w:val="0"/>
      <w:divBdr>
        <w:top w:val="none" w:sz="0" w:space="0" w:color="auto"/>
        <w:left w:val="none" w:sz="0" w:space="0" w:color="auto"/>
        <w:bottom w:val="none" w:sz="0" w:space="0" w:color="auto"/>
        <w:right w:val="none" w:sz="0" w:space="0" w:color="auto"/>
      </w:divBdr>
    </w:div>
    <w:div w:id="1263605065">
      <w:bodyDiv w:val="1"/>
      <w:marLeft w:val="0"/>
      <w:marRight w:val="0"/>
      <w:marTop w:val="0"/>
      <w:marBottom w:val="0"/>
      <w:divBdr>
        <w:top w:val="none" w:sz="0" w:space="0" w:color="auto"/>
        <w:left w:val="none" w:sz="0" w:space="0" w:color="auto"/>
        <w:bottom w:val="none" w:sz="0" w:space="0" w:color="auto"/>
        <w:right w:val="none" w:sz="0" w:space="0" w:color="auto"/>
      </w:divBdr>
      <w:divsChild>
        <w:div w:id="50882044">
          <w:marLeft w:val="547"/>
          <w:marRight w:val="0"/>
          <w:marTop w:val="0"/>
          <w:marBottom w:val="160"/>
          <w:divBdr>
            <w:top w:val="none" w:sz="0" w:space="0" w:color="auto"/>
            <w:left w:val="none" w:sz="0" w:space="0" w:color="auto"/>
            <w:bottom w:val="none" w:sz="0" w:space="0" w:color="auto"/>
            <w:right w:val="none" w:sz="0" w:space="0" w:color="auto"/>
          </w:divBdr>
        </w:div>
        <w:div w:id="213004090">
          <w:marLeft w:val="547"/>
          <w:marRight w:val="0"/>
          <w:marTop w:val="0"/>
          <w:marBottom w:val="160"/>
          <w:divBdr>
            <w:top w:val="none" w:sz="0" w:space="0" w:color="auto"/>
            <w:left w:val="none" w:sz="0" w:space="0" w:color="auto"/>
            <w:bottom w:val="none" w:sz="0" w:space="0" w:color="auto"/>
            <w:right w:val="none" w:sz="0" w:space="0" w:color="auto"/>
          </w:divBdr>
        </w:div>
        <w:div w:id="584459292">
          <w:marLeft w:val="547"/>
          <w:marRight w:val="0"/>
          <w:marTop w:val="0"/>
          <w:marBottom w:val="160"/>
          <w:divBdr>
            <w:top w:val="none" w:sz="0" w:space="0" w:color="auto"/>
            <w:left w:val="none" w:sz="0" w:space="0" w:color="auto"/>
            <w:bottom w:val="none" w:sz="0" w:space="0" w:color="auto"/>
            <w:right w:val="none" w:sz="0" w:space="0" w:color="auto"/>
          </w:divBdr>
        </w:div>
        <w:div w:id="903372512">
          <w:marLeft w:val="547"/>
          <w:marRight w:val="0"/>
          <w:marTop w:val="0"/>
          <w:marBottom w:val="160"/>
          <w:divBdr>
            <w:top w:val="none" w:sz="0" w:space="0" w:color="auto"/>
            <w:left w:val="none" w:sz="0" w:space="0" w:color="auto"/>
            <w:bottom w:val="none" w:sz="0" w:space="0" w:color="auto"/>
            <w:right w:val="none" w:sz="0" w:space="0" w:color="auto"/>
          </w:divBdr>
        </w:div>
        <w:div w:id="1609699316">
          <w:marLeft w:val="547"/>
          <w:marRight w:val="0"/>
          <w:marTop w:val="0"/>
          <w:marBottom w:val="160"/>
          <w:divBdr>
            <w:top w:val="none" w:sz="0" w:space="0" w:color="auto"/>
            <w:left w:val="none" w:sz="0" w:space="0" w:color="auto"/>
            <w:bottom w:val="none" w:sz="0" w:space="0" w:color="auto"/>
            <w:right w:val="none" w:sz="0" w:space="0" w:color="auto"/>
          </w:divBdr>
        </w:div>
      </w:divsChild>
    </w:div>
    <w:div w:id="1265652320">
      <w:bodyDiv w:val="1"/>
      <w:marLeft w:val="0"/>
      <w:marRight w:val="0"/>
      <w:marTop w:val="0"/>
      <w:marBottom w:val="0"/>
      <w:divBdr>
        <w:top w:val="none" w:sz="0" w:space="0" w:color="auto"/>
        <w:left w:val="none" w:sz="0" w:space="0" w:color="auto"/>
        <w:bottom w:val="none" w:sz="0" w:space="0" w:color="auto"/>
        <w:right w:val="none" w:sz="0" w:space="0" w:color="auto"/>
      </w:divBdr>
      <w:divsChild>
        <w:div w:id="544104798">
          <w:marLeft w:val="446"/>
          <w:marRight w:val="0"/>
          <w:marTop w:val="0"/>
          <w:marBottom w:val="0"/>
          <w:divBdr>
            <w:top w:val="none" w:sz="0" w:space="0" w:color="auto"/>
            <w:left w:val="none" w:sz="0" w:space="0" w:color="auto"/>
            <w:bottom w:val="none" w:sz="0" w:space="0" w:color="auto"/>
            <w:right w:val="none" w:sz="0" w:space="0" w:color="auto"/>
          </w:divBdr>
        </w:div>
        <w:div w:id="1145122391">
          <w:marLeft w:val="446"/>
          <w:marRight w:val="0"/>
          <w:marTop w:val="0"/>
          <w:marBottom w:val="0"/>
          <w:divBdr>
            <w:top w:val="none" w:sz="0" w:space="0" w:color="auto"/>
            <w:left w:val="none" w:sz="0" w:space="0" w:color="auto"/>
            <w:bottom w:val="none" w:sz="0" w:space="0" w:color="auto"/>
            <w:right w:val="none" w:sz="0" w:space="0" w:color="auto"/>
          </w:divBdr>
        </w:div>
        <w:div w:id="1322664136">
          <w:marLeft w:val="446"/>
          <w:marRight w:val="0"/>
          <w:marTop w:val="0"/>
          <w:marBottom w:val="0"/>
          <w:divBdr>
            <w:top w:val="none" w:sz="0" w:space="0" w:color="auto"/>
            <w:left w:val="none" w:sz="0" w:space="0" w:color="auto"/>
            <w:bottom w:val="none" w:sz="0" w:space="0" w:color="auto"/>
            <w:right w:val="none" w:sz="0" w:space="0" w:color="auto"/>
          </w:divBdr>
        </w:div>
        <w:div w:id="1549995398">
          <w:marLeft w:val="446"/>
          <w:marRight w:val="0"/>
          <w:marTop w:val="0"/>
          <w:marBottom w:val="0"/>
          <w:divBdr>
            <w:top w:val="none" w:sz="0" w:space="0" w:color="auto"/>
            <w:left w:val="none" w:sz="0" w:space="0" w:color="auto"/>
            <w:bottom w:val="none" w:sz="0" w:space="0" w:color="auto"/>
            <w:right w:val="none" w:sz="0" w:space="0" w:color="auto"/>
          </w:divBdr>
        </w:div>
        <w:div w:id="1630084835">
          <w:marLeft w:val="446"/>
          <w:marRight w:val="0"/>
          <w:marTop w:val="0"/>
          <w:marBottom w:val="0"/>
          <w:divBdr>
            <w:top w:val="none" w:sz="0" w:space="0" w:color="auto"/>
            <w:left w:val="none" w:sz="0" w:space="0" w:color="auto"/>
            <w:bottom w:val="none" w:sz="0" w:space="0" w:color="auto"/>
            <w:right w:val="none" w:sz="0" w:space="0" w:color="auto"/>
          </w:divBdr>
        </w:div>
      </w:divsChild>
    </w:div>
    <w:div w:id="1293053155">
      <w:bodyDiv w:val="1"/>
      <w:marLeft w:val="0"/>
      <w:marRight w:val="0"/>
      <w:marTop w:val="0"/>
      <w:marBottom w:val="0"/>
      <w:divBdr>
        <w:top w:val="none" w:sz="0" w:space="0" w:color="auto"/>
        <w:left w:val="none" w:sz="0" w:space="0" w:color="auto"/>
        <w:bottom w:val="none" w:sz="0" w:space="0" w:color="auto"/>
        <w:right w:val="none" w:sz="0" w:space="0" w:color="auto"/>
      </w:divBdr>
    </w:div>
    <w:div w:id="1351680196">
      <w:bodyDiv w:val="1"/>
      <w:marLeft w:val="0"/>
      <w:marRight w:val="0"/>
      <w:marTop w:val="0"/>
      <w:marBottom w:val="0"/>
      <w:divBdr>
        <w:top w:val="none" w:sz="0" w:space="0" w:color="auto"/>
        <w:left w:val="none" w:sz="0" w:space="0" w:color="auto"/>
        <w:bottom w:val="none" w:sz="0" w:space="0" w:color="auto"/>
        <w:right w:val="none" w:sz="0" w:space="0" w:color="auto"/>
      </w:divBdr>
    </w:div>
    <w:div w:id="1442840874">
      <w:bodyDiv w:val="1"/>
      <w:marLeft w:val="0"/>
      <w:marRight w:val="0"/>
      <w:marTop w:val="0"/>
      <w:marBottom w:val="0"/>
      <w:divBdr>
        <w:top w:val="none" w:sz="0" w:space="0" w:color="auto"/>
        <w:left w:val="none" w:sz="0" w:space="0" w:color="auto"/>
        <w:bottom w:val="none" w:sz="0" w:space="0" w:color="auto"/>
        <w:right w:val="none" w:sz="0" w:space="0" w:color="auto"/>
      </w:divBdr>
      <w:divsChild>
        <w:div w:id="83385723">
          <w:marLeft w:val="446"/>
          <w:marRight w:val="0"/>
          <w:marTop w:val="0"/>
          <w:marBottom w:val="0"/>
          <w:divBdr>
            <w:top w:val="none" w:sz="0" w:space="0" w:color="auto"/>
            <w:left w:val="none" w:sz="0" w:space="0" w:color="auto"/>
            <w:bottom w:val="none" w:sz="0" w:space="0" w:color="auto"/>
            <w:right w:val="none" w:sz="0" w:space="0" w:color="auto"/>
          </w:divBdr>
        </w:div>
        <w:div w:id="390690373">
          <w:marLeft w:val="446"/>
          <w:marRight w:val="0"/>
          <w:marTop w:val="0"/>
          <w:marBottom w:val="0"/>
          <w:divBdr>
            <w:top w:val="none" w:sz="0" w:space="0" w:color="auto"/>
            <w:left w:val="none" w:sz="0" w:space="0" w:color="auto"/>
            <w:bottom w:val="none" w:sz="0" w:space="0" w:color="auto"/>
            <w:right w:val="none" w:sz="0" w:space="0" w:color="auto"/>
          </w:divBdr>
        </w:div>
        <w:div w:id="756365245">
          <w:marLeft w:val="446"/>
          <w:marRight w:val="0"/>
          <w:marTop w:val="0"/>
          <w:marBottom w:val="0"/>
          <w:divBdr>
            <w:top w:val="none" w:sz="0" w:space="0" w:color="auto"/>
            <w:left w:val="none" w:sz="0" w:space="0" w:color="auto"/>
            <w:bottom w:val="none" w:sz="0" w:space="0" w:color="auto"/>
            <w:right w:val="none" w:sz="0" w:space="0" w:color="auto"/>
          </w:divBdr>
        </w:div>
        <w:div w:id="1170214015">
          <w:marLeft w:val="446"/>
          <w:marRight w:val="0"/>
          <w:marTop w:val="0"/>
          <w:marBottom w:val="0"/>
          <w:divBdr>
            <w:top w:val="none" w:sz="0" w:space="0" w:color="auto"/>
            <w:left w:val="none" w:sz="0" w:space="0" w:color="auto"/>
            <w:bottom w:val="none" w:sz="0" w:space="0" w:color="auto"/>
            <w:right w:val="none" w:sz="0" w:space="0" w:color="auto"/>
          </w:divBdr>
        </w:div>
        <w:div w:id="1294365860">
          <w:marLeft w:val="446"/>
          <w:marRight w:val="0"/>
          <w:marTop w:val="0"/>
          <w:marBottom w:val="0"/>
          <w:divBdr>
            <w:top w:val="none" w:sz="0" w:space="0" w:color="auto"/>
            <w:left w:val="none" w:sz="0" w:space="0" w:color="auto"/>
            <w:bottom w:val="none" w:sz="0" w:space="0" w:color="auto"/>
            <w:right w:val="none" w:sz="0" w:space="0" w:color="auto"/>
          </w:divBdr>
        </w:div>
        <w:div w:id="1970086302">
          <w:marLeft w:val="446"/>
          <w:marRight w:val="0"/>
          <w:marTop w:val="0"/>
          <w:marBottom w:val="0"/>
          <w:divBdr>
            <w:top w:val="none" w:sz="0" w:space="0" w:color="auto"/>
            <w:left w:val="none" w:sz="0" w:space="0" w:color="auto"/>
            <w:bottom w:val="none" w:sz="0" w:space="0" w:color="auto"/>
            <w:right w:val="none" w:sz="0" w:space="0" w:color="auto"/>
          </w:divBdr>
        </w:div>
      </w:divsChild>
    </w:div>
    <w:div w:id="1455901311">
      <w:bodyDiv w:val="1"/>
      <w:marLeft w:val="0"/>
      <w:marRight w:val="0"/>
      <w:marTop w:val="0"/>
      <w:marBottom w:val="0"/>
      <w:divBdr>
        <w:top w:val="none" w:sz="0" w:space="0" w:color="auto"/>
        <w:left w:val="none" w:sz="0" w:space="0" w:color="auto"/>
        <w:bottom w:val="none" w:sz="0" w:space="0" w:color="auto"/>
        <w:right w:val="none" w:sz="0" w:space="0" w:color="auto"/>
      </w:divBdr>
    </w:div>
    <w:div w:id="1467315163">
      <w:bodyDiv w:val="1"/>
      <w:marLeft w:val="0"/>
      <w:marRight w:val="0"/>
      <w:marTop w:val="0"/>
      <w:marBottom w:val="0"/>
      <w:divBdr>
        <w:top w:val="none" w:sz="0" w:space="0" w:color="auto"/>
        <w:left w:val="none" w:sz="0" w:space="0" w:color="auto"/>
        <w:bottom w:val="none" w:sz="0" w:space="0" w:color="auto"/>
        <w:right w:val="none" w:sz="0" w:space="0" w:color="auto"/>
      </w:divBdr>
      <w:divsChild>
        <w:div w:id="871962264">
          <w:marLeft w:val="446"/>
          <w:marRight w:val="0"/>
          <w:marTop w:val="0"/>
          <w:marBottom w:val="0"/>
          <w:divBdr>
            <w:top w:val="none" w:sz="0" w:space="0" w:color="auto"/>
            <w:left w:val="none" w:sz="0" w:space="0" w:color="auto"/>
            <w:bottom w:val="none" w:sz="0" w:space="0" w:color="auto"/>
            <w:right w:val="none" w:sz="0" w:space="0" w:color="auto"/>
          </w:divBdr>
        </w:div>
        <w:div w:id="1079909310">
          <w:marLeft w:val="446"/>
          <w:marRight w:val="0"/>
          <w:marTop w:val="0"/>
          <w:marBottom w:val="0"/>
          <w:divBdr>
            <w:top w:val="none" w:sz="0" w:space="0" w:color="auto"/>
            <w:left w:val="none" w:sz="0" w:space="0" w:color="auto"/>
            <w:bottom w:val="none" w:sz="0" w:space="0" w:color="auto"/>
            <w:right w:val="none" w:sz="0" w:space="0" w:color="auto"/>
          </w:divBdr>
        </w:div>
        <w:div w:id="1408187804">
          <w:marLeft w:val="446"/>
          <w:marRight w:val="0"/>
          <w:marTop w:val="0"/>
          <w:marBottom w:val="0"/>
          <w:divBdr>
            <w:top w:val="none" w:sz="0" w:space="0" w:color="auto"/>
            <w:left w:val="none" w:sz="0" w:space="0" w:color="auto"/>
            <w:bottom w:val="none" w:sz="0" w:space="0" w:color="auto"/>
            <w:right w:val="none" w:sz="0" w:space="0" w:color="auto"/>
          </w:divBdr>
        </w:div>
      </w:divsChild>
    </w:div>
    <w:div w:id="1489399006">
      <w:bodyDiv w:val="1"/>
      <w:marLeft w:val="0"/>
      <w:marRight w:val="0"/>
      <w:marTop w:val="0"/>
      <w:marBottom w:val="0"/>
      <w:divBdr>
        <w:top w:val="none" w:sz="0" w:space="0" w:color="auto"/>
        <w:left w:val="none" w:sz="0" w:space="0" w:color="auto"/>
        <w:bottom w:val="none" w:sz="0" w:space="0" w:color="auto"/>
        <w:right w:val="none" w:sz="0" w:space="0" w:color="auto"/>
      </w:divBdr>
    </w:div>
    <w:div w:id="1514759331">
      <w:bodyDiv w:val="1"/>
      <w:marLeft w:val="0"/>
      <w:marRight w:val="0"/>
      <w:marTop w:val="0"/>
      <w:marBottom w:val="0"/>
      <w:divBdr>
        <w:top w:val="none" w:sz="0" w:space="0" w:color="auto"/>
        <w:left w:val="none" w:sz="0" w:space="0" w:color="auto"/>
        <w:bottom w:val="none" w:sz="0" w:space="0" w:color="auto"/>
        <w:right w:val="none" w:sz="0" w:space="0" w:color="auto"/>
      </w:divBdr>
      <w:divsChild>
        <w:div w:id="6711354">
          <w:marLeft w:val="0"/>
          <w:marRight w:val="0"/>
          <w:marTop w:val="0"/>
          <w:marBottom w:val="0"/>
          <w:divBdr>
            <w:top w:val="none" w:sz="0" w:space="0" w:color="auto"/>
            <w:left w:val="none" w:sz="0" w:space="0" w:color="auto"/>
            <w:bottom w:val="none" w:sz="0" w:space="0" w:color="auto"/>
            <w:right w:val="none" w:sz="0" w:space="0" w:color="auto"/>
          </w:divBdr>
          <w:divsChild>
            <w:div w:id="837427165">
              <w:marLeft w:val="0"/>
              <w:marRight w:val="0"/>
              <w:marTop w:val="240"/>
              <w:marBottom w:val="0"/>
              <w:divBdr>
                <w:top w:val="single" w:sz="6" w:space="4" w:color="auto"/>
                <w:left w:val="single" w:sz="6" w:space="4" w:color="auto"/>
                <w:bottom w:val="single" w:sz="6" w:space="4" w:color="auto"/>
                <w:right w:val="single" w:sz="6" w:space="4" w:color="auto"/>
              </w:divBdr>
              <w:divsChild>
                <w:div w:id="1460223901">
                  <w:marLeft w:val="0"/>
                  <w:marRight w:val="0"/>
                  <w:marTop w:val="0"/>
                  <w:marBottom w:val="0"/>
                  <w:divBdr>
                    <w:top w:val="none" w:sz="0" w:space="0" w:color="auto"/>
                    <w:left w:val="none" w:sz="0" w:space="0" w:color="auto"/>
                    <w:bottom w:val="none" w:sz="0" w:space="0" w:color="auto"/>
                    <w:right w:val="none" w:sz="0" w:space="0" w:color="auto"/>
                  </w:divBdr>
                  <w:divsChild>
                    <w:div w:id="332758577">
                      <w:marLeft w:val="0"/>
                      <w:marRight w:val="0"/>
                      <w:marTop w:val="0"/>
                      <w:marBottom w:val="0"/>
                      <w:divBdr>
                        <w:top w:val="none" w:sz="0" w:space="0" w:color="auto"/>
                        <w:left w:val="none" w:sz="0" w:space="0" w:color="auto"/>
                        <w:bottom w:val="none" w:sz="0" w:space="0" w:color="auto"/>
                        <w:right w:val="none" w:sz="0" w:space="0" w:color="auto"/>
                      </w:divBdr>
                      <w:divsChild>
                        <w:div w:id="1011490261">
                          <w:marLeft w:val="0"/>
                          <w:marRight w:val="0"/>
                          <w:marTop w:val="0"/>
                          <w:marBottom w:val="0"/>
                          <w:divBdr>
                            <w:top w:val="single" w:sz="6" w:space="0" w:color="EAEAEA"/>
                            <w:left w:val="single" w:sz="6" w:space="0" w:color="EAEAEA"/>
                            <w:bottom w:val="single" w:sz="6" w:space="0" w:color="EAEAEA"/>
                            <w:right w:val="single" w:sz="6" w:space="0" w:color="EAEAEA"/>
                          </w:divBdr>
                          <w:divsChild>
                            <w:div w:id="65493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786387183">
                      <w:marLeft w:val="0"/>
                      <w:marRight w:val="0"/>
                      <w:marTop w:val="0"/>
                      <w:marBottom w:val="0"/>
                      <w:divBdr>
                        <w:top w:val="none" w:sz="0" w:space="0" w:color="auto"/>
                        <w:left w:val="none" w:sz="0" w:space="0" w:color="auto"/>
                        <w:bottom w:val="none" w:sz="0" w:space="0" w:color="auto"/>
                        <w:right w:val="none" w:sz="0" w:space="0" w:color="auto"/>
                      </w:divBdr>
                    </w:div>
                  </w:divsChild>
                </w:div>
                <w:div w:id="2113864442">
                  <w:marLeft w:val="0"/>
                  <w:marRight w:val="0"/>
                  <w:marTop w:val="0"/>
                  <w:marBottom w:val="0"/>
                  <w:divBdr>
                    <w:top w:val="none" w:sz="0" w:space="0" w:color="auto"/>
                    <w:left w:val="none" w:sz="0" w:space="0" w:color="auto"/>
                    <w:bottom w:val="none" w:sz="0" w:space="0" w:color="auto"/>
                    <w:right w:val="none" w:sz="0" w:space="0" w:color="auto"/>
                  </w:divBdr>
                  <w:divsChild>
                    <w:div w:id="1114667904">
                      <w:marLeft w:val="0"/>
                      <w:marRight w:val="0"/>
                      <w:marTop w:val="60"/>
                      <w:marBottom w:val="0"/>
                      <w:divBdr>
                        <w:top w:val="none" w:sz="0" w:space="0" w:color="auto"/>
                        <w:left w:val="none" w:sz="0" w:space="0" w:color="auto"/>
                        <w:bottom w:val="none" w:sz="0" w:space="0" w:color="auto"/>
                        <w:right w:val="none" w:sz="0" w:space="0" w:color="auto"/>
                      </w:divBdr>
                      <w:divsChild>
                        <w:div w:id="1638684588">
                          <w:marLeft w:val="0"/>
                          <w:marRight w:val="0"/>
                          <w:marTop w:val="0"/>
                          <w:marBottom w:val="0"/>
                          <w:divBdr>
                            <w:top w:val="none" w:sz="0" w:space="0" w:color="auto"/>
                            <w:left w:val="none" w:sz="0" w:space="0" w:color="auto"/>
                            <w:bottom w:val="none" w:sz="0" w:space="0" w:color="auto"/>
                            <w:right w:val="none" w:sz="0" w:space="0" w:color="auto"/>
                          </w:divBdr>
                          <w:divsChild>
                            <w:div w:id="1701129722">
                              <w:marLeft w:val="0"/>
                              <w:marRight w:val="0"/>
                              <w:marTop w:val="0"/>
                              <w:marBottom w:val="0"/>
                              <w:divBdr>
                                <w:top w:val="none" w:sz="0" w:space="0" w:color="auto"/>
                                <w:left w:val="none" w:sz="0" w:space="0" w:color="auto"/>
                                <w:bottom w:val="none" w:sz="0" w:space="0" w:color="auto"/>
                                <w:right w:val="none" w:sz="0" w:space="0" w:color="auto"/>
                              </w:divBdr>
                            </w:div>
                          </w:divsChild>
                        </w:div>
                        <w:div w:id="1661688069">
                          <w:marLeft w:val="0"/>
                          <w:marRight w:val="0"/>
                          <w:marTop w:val="0"/>
                          <w:marBottom w:val="0"/>
                          <w:divBdr>
                            <w:top w:val="none" w:sz="0" w:space="0" w:color="auto"/>
                            <w:left w:val="none" w:sz="0" w:space="0" w:color="auto"/>
                            <w:bottom w:val="none" w:sz="0" w:space="0" w:color="auto"/>
                            <w:right w:val="none" w:sz="0" w:space="0" w:color="auto"/>
                          </w:divBdr>
                          <w:divsChild>
                            <w:div w:id="1935628477">
                              <w:marLeft w:val="0"/>
                              <w:marRight w:val="0"/>
                              <w:marTop w:val="0"/>
                              <w:marBottom w:val="0"/>
                              <w:divBdr>
                                <w:top w:val="none" w:sz="0" w:space="0" w:color="auto"/>
                                <w:left w:val="none" w:sz="0" w:space="0" w:color="auto"/>
                                <w:bottom w:val="none" w:sz="0" w:space="0" w:color="auto"/>
                                <w:right w:val="none" w:sz="0" w:space="0" w:color="auto"/>
                              </w:divBdr>
                            </w:div>
                          </w:divsChild>
                        </w:div>
                        <w:div w:id="19427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8716">
          <w:marLeft w:val="0"/>
          <w:marRight w:val="0"/>
          <w:marTop w:val="0"/>
          <w:marBottom w:val="0"/>
          <w:divBdr>
            <w:top w:val="none" w:sz="0" w:space="0" w:color="auto"/>
            <w:left w:val="none" w:sz="0" w:space="0" w:color="auto"/>
            <w:bottom w:val="none" w:sz="0" w:space="0" w:color="auto"/>
            <w:right w:val="none" w:sz="0" w:space="0" w:color="auto"/>
          </w:divBdr>
          <w:divsChild>
            <w:div w:id="1556308532">
              <w:marLeft w:val="0"/>
              <w:marRight w:val="0"/>
              <w:marTop w:val="240"/>
              <w:marBottom w:val="0"/>
              <w:divBdr>
                <w:top w:val="single" w:sz="6" w:space="4" w:color="auto"/>
                <w:left w:val="single" w:sz="6" w:space="4" w:color="auto"/>
                <w:bottom w:val="single" w:sz="6" w:space="4" w:color="auto"/>
                <w:right w:val="single" w:sz="6" w:space="4" w:color="auto"/>
              </w:divBdr>
              <w:divsChild>
                <w:div w:id="942107141">
                  <w:marLeft w:val="0"/>
                  <w:marRight w:val="0"/>
                  <w:marTop w:val="0"/>
                  <w:marBottom w:val="0"/>
                  <w:divBdr>
                    <w:top w:val="none" w:sz="0" w:space="0" w:color="auto"/>
                    <w:left w:val="none" w:sz="0" w:space="0" w:color="auto"/>
                    <w:bottom w:val="none" w:sz="0" w:space="0" w:color="auto"/>
                    <w:right w:val="none" w:sz="0" w:space="0" w:color="auto"/>
                  </w:divBdr>
                  <w:divsChild>
                    <w:div w:id="468863937">
                      <w:marLeft w:val="0"/>
                      <w:marRight w:val="0"/>
                      <w:marTop w:val="0"/>
                      <w:marBottom w:val="0"/>
                      <w:divBdr>
                        <w:top w:val="none" w:sz="0" w:space="0" w:color="auto"/>
                        <w:left w:val="none" w:sz="0" w:space="0" w:color="auto"/>
                        <w:bottom w:val="none" w:sz="0" w:space="0" w:color="auto"/>
                        <w:right w:val="none" w:sz="0" w:space="0" w:color="auto"/>
                      </w:divBdr>
                      <w:divsChild>
                        <w:div w:id="858619240">
                          <w:marLeft w:val="0"/>
                          <w:marRight w:val="0"/>
                          <w:marTop w:val="0"/>
                          <w:marBottom w:val="0"/>
                          <w:divBdr>
                            <w:top w:val="single" w:sz="6" w:space="0" w:color="EAEAEA"/>
                            <w:left w:val="single" w:sz="6" w:space="0" w:color="EAEAEA"/>
                            <w:bottom w:val="single" w:sz="6" w:space="0" w:color="EAEAEA"/>
                            <w:right w:val="single" w:sz="6" w:space="0" w:color="EAEAEA"/>
                          </w:divBdr>
                          <w:divsChild>
                            <w:div w:id="1369716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6924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6873">
          <w:marLeft w:val="0"/>
          <w:marRight w:val="0"/>
          <w:marTop w:val="0"/>
          <w:marBottom w:val="0"/>
          <w:divBdr>
            <w:top w:val="none" w:sz="0" w:space="0" w:color="auto"/>
            <w:left w:val="none" w:sz="0" w:space="0" w:color="auto"/>
            <w:bottom w:val="none" w:sz="0" w:space="0" w:color="auto"/>
            <w:right w:val="none" w:sz="0" w:space="0" w:color="auto"/>
          </w:divBdr>
          <w:divsChild>
            <w:div w:id="1803843252">
              <w:marLeft w:val="0"/>
              <w:marRight w:val="0"/>
              <w:marTop w:val="240"/>
              <w:marBottom w:val="0"/>
              <w:divBdr>
                <w:top w:val="single" w:sz="6" w:space="4" w:color="auto"/>
                <w:left w:val="single" w:sz="6" w:space="4" w:color="auto"/>
                <w:bottom w:val="single" w:sz="6" w:space="4" w:color="auto"/>
                <w:right w:val="single" w:sz="6" w:space="4" w:color="auto"/>
              </w:divBdr>
              <w:divsChild>
                <w:div w:id="1718164997">
                  <w:marLeft w:val="0"/>
                  <w:marRight w:val="0"/>
                  <w:marTop w:val="0"/>
                  <w:marBottom w:val="0"/>
                  <w:divBdr>
                    <w:top w:val="none" w:sz="0" w:space="0" w:color="auto"/>
                    <w:left w:val="none" w:sz="0" w:space="0" w:color="auto"/>
                    <w:bottom w:val="none" w:sz="0" w:space="0" w:color="auto"/>
                    <w:right w:val="none" w:sz="0" w:space="0" w:color="auto"/>
                  </w:divBdr>
                  <w:divsChild>
                    <w:div w:id="1639453465">
                      <w:marLeft w:val="0"/>
                      <w:marRight w:val="0"/>
                      <w:marTop w:val="0"/>
                      <w:marBottom w:val="0"/>
                      <w:divBdr>
                        <w:top w:val="none" w:sz="0" w:space="0" w:color="auto"/>
                        <w:left w:val="none" w:sz="0" w:space="0" w:color="auto"/>
                        <w:bottom w:val="none" w:sz="0" w:space="0" w:color="auto"/>
                        <w:right w:val="none" w:sz="0" w:space="0" w:color="auto"/>
                      </w:divBdr>
                    </w:div>
                    <w:div w:id="1971521299">
                      <w:marLeft w:val="0"/>
                      <w:marRight w:val="0"/>
                      <w:marTop w:val="0"/>
                      <w:marBottom w:val="0"/>
                      <w:divBdr>
                        <w:top w:val="none" w:sz="0" w:space="0" w:color="auto"/>
                        <w:left w:val="none" w:sz="0" w:space="0" w:color="auto"/>
                        <w:bottom w:val="none" w:sz="0" w:space="0" w:color="auto"/>
                        <w:right w:val="none" w:sz="0" w:space="0" w:color="auto"/>
                      </w:divBdr>
                      <w:divsChild>
                        <w:div w:id="1541504612">
                          <w:marLeft w:val="0"/>
                          <w:marRight w:val="0"/>
                          <w:marTop w:val="0"/>
                          <w:marBottom w:val="0"/>
                          <w:divBdr>
                            <w:top w:val="single" w:sz="6" w:space="0" w:color="EAEAEA"/>
                            <w:left w:val="single" w:sz="6" w:space="0" w:color="EAEAEA"/>
                            <w:bottom w:val="single" w:sz="6" w:space="0" w:color="EAEAEA"/>
                            <w:right w:val="single" w:sz="6" w:space="0" w:color="EAEAEA"/>
                          </w:divBdr>
                          <w:divsChild>
                            <w:div w:id="10585569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2913507">
                  <w:marLeft w:val="0"/>
                  <w:marRight w:val="0"/>
                  <w:marTop w:val="0"/>
                  <w:marBottom w:val="0"/>
                  <w:divBdr>
                    <w:top w:val="none" w:sz="0" w:space="0" w:color="auto"/>
                    <w:left w:val="none" w:sz="0" w:space="0" w:color="auto"/>
                    <w:bottom w:val="none" w:sz="0" w:space="0" w:color="auto"/>
                    <w:right w:val="none" w:sz="0" w:space="0" w:color="auto"/>
                  </w:divBdr>
                  <w:divsChild>
                    <w:div w:id="1342394667">
                      <w:marLeft w:val="0"/>
                      <w:marRight w:val="0"/>
                      <w:marTop w:val="60"/>
                      <w:marBottom w:val="0"/>
                      <w:divBdr>
                        <w:top w:val="none" w:sz="0" w:space="0" w:color="auto"/>
                        <w:left w:val="none" w:sz="0" w:space="0" w:color="auto"/>
                        <w:bottom w:val="none" w:sz="0" w:space="0" w:color="auto"/>
                        <w:right w:val="none" w:sz="0" w:space="0" w:color="auto"/>
                      </w:divBdr>
                      <w:divsChild>
                        <w:div w:id="1917550102">
                          <w:marLeft w:val="0"/>
                          <w:marRight w:val="0"/>
                          <w:marTop w:val="0"/>
                          <w:marBottom w:val="0"/>
                          <w:divBdr>
                            <w:top w:val="none" w:sz="0" w:space="0" w:color="auto"/>
                            <w:left w:val="none" w:sz="0" w:space="0" w:color="auto"/>
                            <w:bottom w:val="none" w:sz="0" w:space="0" w:color="auto"/>
                            <w:right w:val="none" w:sz="0" w:space="0" w:color="auto"/>
                          </w:divBdr>
                          <w:divsChild>
                            <w:div w:id="917637099">
                              <w:marLeft w:val="0"/>
                              <w:marRight w:val="0"/>
                              <w:marTop w:val="0"/>
                              <w:marBottom w:val="0"/>
                              <w:divBdr>
                                <w:top w:val="none" w:sz="0" w:space="0" w:color="auto"/>
                                <w:left w:val="none" w:sz="0" w:space="0" w:color="auto"/>
                                <w:bottom w:val="none" w:sz="0" w:space="0" w:color="auto"/>
                                <w:right w:val="none" w:sz="0" w:space="0" w:color="auto"/>
                              </w:divBdr>
                            </w:div>
                            <w:div w:id="1046368685">
                              <w:marLeft w:val="0"/>
                              <w:marRight w:val="0"/>
                              <w:marTop w:val="0"/>
                              <w:marBottom w:val="0"/>
                              <w:divBdr>
                                <w:top w:val="none" w:sz="0" w:space="0" w:color="auto"/>
                                <w:left w:val="none" w:sz="0" w:space="0" w:color="auto"/>
                                <w:bottom w:val="none" w:sz="0" w:space="0" w:color="auto"/>
                                <w:right w:val="none" w:sz="0" w:space="0" w:color="auto"/>
                              </w:divBdr>
                              <w:divsChild>
                                <w:div w:id="7865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297109">
          <w:marLeft w:val="0"/>
          <w:marRight w:val="0"/>
          <w:marTop w:val="0"/>
          <w:marBottom w:val="0"/>
          <w:divBdr>
            <w:top w:val="none" w:sz="0" w:space="0" w:color="auto"/>
            <w:left w:val="none" w:sz="0" w:space="0" w:color="auto"/>
            <w:bottom w:val="none" w:sz="0" w:space="0" w:color="auto"/>
            <w:right w:val="none" w:sz="0" w:space="0" w:color="auto"/>
          </w:divBdr>
          <w:divsChild>
            <w:div w:id="844976274">
              <w:marLeft w:val="0"/>
              <w:marRight w:val="0"/>
              <w:marTop w:val="240"/>
              <w:marBottom w:val="0"/>
              <w:divBdr>
                <w:top w:val="single" w:sz="6" w:space="4" w:color="auto"/>
                <w:left w:val="single" w:sz="6" w:space="4" w:color="auto"/>
                <w:bottom w:val="single" w:sz="6" w:space="4" w:color="auto"/>
                <w:right w:val="single" w:sz="6" w:space="4" w:color="auto"/>
              </w:divBdr>
              <w:divsChild>
                <w:div w:id="792867785">
                  <w:marLeft w:val="0"/>
                  <w:marRight w:val="0"/>
                  <w:marTop w:val="0"/>
                  <w:marBottom w:val="0"/>
                  <w:divBdr>
                    <w:top w:val="none" w:sz="0" w:space="0" w:color="auto"/>
                    <w:left w:val="none" w:sz="0" w:space="0" w:color="auto"/>
                    <w:bottom w:val="none" w:sz="0" w:space="0" w:color="auto"/>
                    <w:right w:val="none" w:sz="0" w:space="0" w:color="auto"/>
                  </w:divBdr>
                  <w:divsChild>
                    <w:div w:id="355038127">
                      <w:marLeft w:val="0"/>
                      <w:marRight w:val="0"/>
                      <w:marTop w:val="60"/>
                      <w:marBottom w:val="0"/>
                      <w:divBdr>
                        <w:top w:val="none" w:sz="0" w:space="0" w:color="auto"/>
                        <w:left w:val="none" w:sz="0" w:space="0" w:color="auto"/>
                        <w:bottom w:val="none" w:sz="0" w:space="0" w:color="auto"/>
                        <w:right w:val="none" w:sz="0" w:space="0" w:color="auto"/>
                      </w:divBdr>
                      <w:divsChild>
                        <w:div w:id="1652558599">
                          <w:marLeft w:val="0"/>
                          <w:marRight w:val="0"/>
                          <w:marTop w:val="0"/>
                          <w:marBottom w:val="0"/>
                          <w:divBdr>
                            <w:top w:val="none" w:sz="0" w:space="0" w:color="auto"/>
                            <w:left w:val="none" w:sz="0" w:space="0" w:color="auto"/>
                            <w:bottom w:val="none" w:sz="0" w:space="0" w:color="auto"/>
                            <w:right w:val="none" w:sz="0" w:space="0" w:color="auto"/>
                          </w:divBdr>
                          <w:divsChild>
                            <w:div w:id="233973434">
                              <w:marLeft w:val="0"/>
                              <w:marRight w:val="0"/>
                              <w:marTop w:val="0"/>
                              <w:marBottom w:val="0"/>
                              <w:divBdr>
                                <w:top w:val="none" w:sz="0" w:space="0" w:color="auto"/>
                                <w:left w:val="none" w:sz="0" w:space="0" w:color="auto"/>
                                <w:bottom w:val="none" w:sz="0" w:space="0" w:color="auto"/>
                                <w:right w:val="none" w:sz="0" w:space="0" w:color="auto"/>
                              </w:divBdr>
                            </w:div>
                            <w:div w:id="1567564545">
                              <w:marLeft w:val="0"/>
                              <w:marRight w:val="0"/>
                              <w:marTop w:val="0"/>
                              <w:marBottom w:val="0"/>
                              <w:divBdr>
                                <w:top w:val="none" w:sz="0" w:space="0" w:color="auto"/>
                                <w:left w:val="none" w:sz="0" w:space="0" w:color="auto"/>
                                <w:bottom w:val="none" w:sz="0" w:space="0" w:color="auto"/>
                                <w:right w:val="none" w:sz="0" w:space="0" w:color="auto"/>
                              </w:divBdr>
                              <w:divsChild>
                                <w:div w:id="20856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89679">
                  <w:marLeft w:val="0"/>
                  <w:marRight w:val="0"/>
                  <w:marTop w:val="0"/>
                  <w:marBottom w:val="0"/>
                  <w:divBdr>
                    <w:top w:val="none" w:sz="0" w:space="0" w:color="auto"/>
                    <w:left w:val="none" w:sz="0" w:space="0" w:color="auto"/>
                    <w:bottom w:val="none" w:sz="0" w:space="0" w:color="auto"/>
                    <w:right w:val="none" w:sz="0" w:space="0" w:color="auto"/>
                  </w:divBdr>
                  <w:divsChild>
                    <w:div w:id="1856580076">
                      <w:marLeft w:val="0"/>
                      <w:marRight w:val="0"/>
                      <w:marTop w:val="0"/>
                      <w:marBottom w:val="0"/>
                      <w:divBdr>
                        <w:top w:val="none" w:sz="0" w:space="0" w:color="auto"/>
                        <w:left w:val="none" w:sz="0" w:space="0" w:color="auto"/>
                        <w:bottom w:val="none" w:sz="0" w:space="0" w:color="auto"/>
                        <w:right w:val="none" w:sz="0" w:space="0" w:color="auto"/>
                      </w:divBdr>
                      <w:divsChild>
                        <w:div w:id="609093885">
                          <w:marLeft w:val="0"/>
                          <w:marRight w:val="0"/>
                          <w:marTop w:val="0"/>
                          <w:marBottom w:val="0"/>
                          <w:divBdr>
                            <w:top w:val="single" w:sz="6" w:space="0" w:color="EAEAEA"/>
                            <w:left w:val="single" w:sz="6" w:space="0" w:color="EAEAEA"/>
                            <w:bottom w:val="single" w:sz="6" w:space="0" w:color="EAEAEA"/>
                            <w:right w:val="single" w:sz="6" w:space="0" w:color="EAEAEA"/>
                          </w:divBdr>
                          <w:divsChild>
                            <w:div w:id="9702071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948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9079">
          <w:marLeft w:val="0"/>
          <w:marRight w:val="0"/>
          <w:marTop w:val="0"/>
          <w:marBottom w:val="0"/>
          <w:divBdr>
            <w:top w:val="none" w:sz="0" w:space="0" w:color="auto"/>
            <w:left w:val="none" w:sz="0" w:space="0" w:color="auto"/>
            <w:bottom w:val="none" w:sz="0" w:space="0" w:color="auto"/>
            <w:right w:val="none" w:sz="0" w:space="0" w:color="auto"/>
          </w:divBdr>
          <w:divsChild>
            <w:div w:id="673993043">
              <w:marLeft w:val="0"/>
              <w:marRight w:val="0"/>
              <w:marTop w:val="240"/>
              <w:marBottom w:val="0"/>
              <w:divBdr>
                <w:top w:val="single" w:sz="6" w:space="4" w:color="auto"/>
                <w:left w:val="single" w:sz="6" w:space="4" w:color="auto"/>
                <w:bottom w:val="single" w:sz="6" w:space="4" w:color="auto"/>
                <w:right w:val="single" w:sz="6" w:space="4" w:color="auto"/>
              </w:divBdr>
              <w:divsChild>
                <w:div w:id="1880971898">
                  <w:marLeft w:val="0"/>
                  <w:marRight w:val="0"/>
                  <w:marTop w:val="0"/>
                  <w:marBottom w:val="0"/>
                  <w:divBdr>
                    <w:top w:val="none" w:sz="0" w:space="0" w:color="auto"/>
                    <w:left w:val="none" w:sz="0" w:space="0" w:color="auto"/>
                    <w:bottom w:val="none" w:sz="0" w:space="0" w:color="auto"/>
                    <w:right w:val="none" w:sz="0" w:space="0" w:color="auto"/>
                  </w:divBdr>
                  <w:divsChild>
                    <w:div w:id="117749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5557">
          <w:marLeft w:val="0"/>
          <w:marRight w:val="0"/>
          <w:marTop w:val="0"/>
          <w:marBottom w:val="0"/>
          <w:divBdr>
            <w:top w:val="none" w:sz="0" w:space="0" w:color="auto"/>
            <w:left w:val="none" w:sz="0" w:space="0" w:color="auto"/>
            <w:bottom w:val="none" w:sz="0" w:space="0" w:color="auto"/>
            <w:right w:val="none" w:sz="0" w:space="0" w:color="auto"/>
          </w:divBdr>
          <w:divsChild>
            <w:div w:id="527761942">
              <w:marLeft w:val="0"/>
              <w:marRight w:val="0"/>
              <w:marTop w:val="240"/>
              <w:marBottom w:val="0"/>
              <w:divBdr>
                <w:top w:val="single" w:sz="6" w:space="4" w:color="auto"/>
                <w:left w:val="single" w:sz="6" w:space="4" w:color="auto"/>
                <w:bottom w:val="single" w:sz="6" w:space="4" w:color="auto"/>
                <w:right w:val="single" w:sz="6" w:space="4" w:color="auto"/>
              </w:divBdr>
              <w:divsChild>
                <w:div w:id="862474073">
                  <w:marLeft w:val="0"/>
                  <w:marRight w:val="0"/>
                  <w:marTop w:val="0"/>
                  <w:marBottom w:val="0"/>
                  <w:divBdr>
                    <w:top w:val="none" w:sz="0" w:space="0" w:color="auto"/>
                    <w:left w:val="none" w:sz="0" w:space="0" w:color="auto"/>
                    <w:bottom w:val="none" w:sz="0" w:space="0" w:color="auto"/>
                    <w:right w:val="none" w:sz="0" w:space="0" w:color="auto"/>
                  </w:divBdr>
                  <w:divsChild>
                    <w:div w:id="1414736353">
                      <w:marLeft w:val="0"/>
                      <w:marRight w:val="0"/>
                      <w:marTop w:val="60"/>
                      <w:marBottom w:val="0"/>
                      <w:divBdr>
                        <w:top w:val="none" w:sz="0" w:space="0" w:color="auto"/>
                        <w:left w:val="none" w:sz="0" w:space="0" w:color="auto"/>
                        <w:bottom w:val="none" w:sz="0" w:space="0" w:color="auto"/>
                        <w:right w:val="none" w:sz="0" w:space="0" w:color="auto"/>
                      </w:divBdr>
                      <w:divsChild>
                        <w:div w:id="2070036960">
                          <w:marLeft w:val="0"/>
                          <w:marRight w:val="0"/>
                          <w:marTop w:val="0"/>
                          <w:marBottom w:val="0"/>
                          <w:divBdr>
                            <w:top w:val="none" w:sz="0" w:space="0" w:color="auto"/>
                            <w:left w:val="none" w:sz="0" w:space="0" w:color="auto"/>
                            <w:bottom w:val="none" w:sz="0" w:space="0" w:color="auto"/>
                            <w:right w:val="none" w:sz="0" w:space="0" w:color="auto"/>
                          </w:divBdr>
                          <w:divsChild>
                            <w:div w:id="60642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05873">
                  <w:marLeft w:val="0"/>
                  <w:marRight w:val="0"/>
                  <w:marTop w:val="0"/>
                  <w:marBottom w:val="0"/>
                  <w:divBdr>
                    <w:top w:val="none" w:sz="0" w:space="0" w:color="auto"/>
                    <w:left w:val="none" w:sz="0" w:space="0" w:color="auto"/>
                    <w:bottom w:val="none" w:sz="0" w:space="0" w:color="auto"/>
                    <w:right w:val="none" w:sz="0" w:space="0" w:color="auto"/>
                  </w:divBdr>
                  <w:divsChild>
                    <w:div w:id="274137407">
                      <w:marLeft w:val="0"/>
                      <w:marRight w:val="0"/>
                      <w:marTop w:val="0"/>
                      <w:marBottom w:val="0"/>
                      <w:divBdr>
                        <w:top w:val="none" w:sz="0" w:space="0" w:color="auto"/>
                        <w:left w:val="none" w:sz="0" w:space="0" w:color="auto"/>
                        <w:bottom w:val="none" w:sz="0" w:space="0" w:color="auto"/>
                        <w:right w:val="none" w:sz="0" w:space="0" w:color="auto"/>
                      </w:divBdr>
                      <w:divsChild>
                        <w:div w:id="1180270007">
                          <w:marLeft w:val="0"/>
                          <w:marRight w:val="0"/>
                          <w:marTop w:val="0"/>
                          <w:marBottom w:val="0"/>
                          <w:divBdr>
                            <w:top w:val="single" w:sz="6" w:space="0" w:color="EAEAEA"/>
                            <w:left w:val="single" w:sz="6" w:space="0" w:color="EAEAEA"/>
                            <w:bottom w:val="single" w:sz="6" w:space="0" w:color="EAEAEA"/>
                            <w:right w:val="single" w:sz="6" w:space="0" w:color="EAEAEA"/>
                          </w:divBdr>
                          <w:divsChild>
                            <w:div w:id="5065567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6879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52989">
          <w:marLeft w:val="0"/>
          <w:marRight w:val="0"/>
          <w:marTop w:val="0"/>
          <w:marBottom w:val="0"/>
          <w:divBdr>
            <w:top w:val="none" w:sz="0" w:space="0" w:color="auto"/>
            <w:left w:val="none" w:sz="0" w:space="0" w:color="auto"/>
            <w:bottom w:val="none" w:sz="0" w:space="0" w:color="auto"/>
            <w:right w:val="none" w:sz="0" w:space="0" w:color="auto"/>
          </w:divBdr>
          <w:divsChild>
            <w:div w:id="1678000236">
              <w:marLeft w:val="0"/>
              <w:marRight w:val="0"/>
              <w:marTop w:val="240"/>
              <w:marBottom w:val="0"/>
              <w:divBdr>
                <w:top w:val="single" w:sz="6" w:space="4" w:color="auto"/>
                <w:left w:val="single" w:sz="6" w:space="4" w:color="auto"/>
                <w:bottom w:val="single" w:sz="6" w:space="4" w:color="auto"/>
                <w:right w:val="single" w:sz="6" w:space="4" w:color="auto"/>
              </w:divBdr>
              <w:divsChild>
                <w:div w:id="2120634733">
                  <w:marLeft w:val="0"/>
                  <w:marRight w:val="0"/>
                  <w:marTop w:val="0"/>
                  <w:marBottom w:val="0"/>
                  <w:divBdr>
                    <w:top w:val="none" w:sz="0" w:space="0" w:color="auto"/>
                    <w:left w:val="none" w:sz="0" w:space="0" w:color="auto"/>
                    <w:bottom w:val="none" w:sz="0" w:space="0" w:color="auto"/>
                    <w:right w:val="none" w:sz="0" w:space="0" w:color="auto"/>
                  </w:divBdr>
                  <w:divsChild>
                    <w:div w:id="8730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416986">
          <w:marLeft w:val="0"/>
          <w:marRight w:val="0"/>
          <w:marTop w:val="0"/>
          <w:marBottom w:val="0"/>
          <w:divBdr>
            <w:top w:val="none" w:sz="0" w:space="0" w:color="auto"/>
            <w:left w:val="none" w:sz="0" w:space="0" w:color="auto"/>
            <w:bottom w:val="none" w:sz="0" w:space="0" w:color="auto"/>
            <w:right w:val="none" w:sz="0" w:space="0" w:color="auto"/>
          </w:divBdr>
          <w:divsChild>
            <w:div w:id="1002390820">
              <w:marLeft w:val="0"/>
              <w:marRight w:val="0"/>
              <w:marTop w:val="240"/>
              <w:marBottom w:val="0"/>
              <w:divBdr>
                <w:top w:val="single" w:sz="6" w:space="4" w:color="auto"/>
                <w:left w:val="single" w:sz="6" w:space="4" w:color="auto"/>
                <w:bottom w:val="single" w:sz="6" w:space="4" w:color="auto"/>
                <w:right w:val="single" w:sz="6" w:space="4" w:color="auto"/>
              </w:divBdr>
              <w:divsChild>
                <w:div w:id="187305696">
                  <w:marLeft w:val="0"/>
                  <w:marRight w:val="0"/>
                  <w:marTop w:val="0"/>
                  <w:marBottom w:val="0"/>
                  <w:divBdr>
                    <w:top w:val="none" w:sz="0" w:space="0" w:color="auto"/>
                    <w:left w:val="none" w:sz="0" w:space="0" w:color="auto"/>
                    <w:bottom w:val="none" w:sz="0" w:space="0" w:color="auto"/>
                    <w:right w:val="none" w:sz="0" w:space="0" w:color="auto"/>
                  </w:divBdr>
                  <w:divsChild>
                    <w:div w:id="1821461543">
                      <w:marLeft w:val="0"/>
                      <w:marRight w:val="0"/>
                      <w:marTop w:val="60"/>
                      <w:marBottom w:val="0"/>
                      <w:divBdr>
                        <w:top w:val="none" w:sz="0" w:space="0" w:color="auto"/>
                        <w:left w:val="none" w:sz="0" w:space="0" w:color="auto"/>
                        <w:bottom w:val="none" w:sz="0" w:space="0" w:color="auto"/>
                        <w:right w:val="none" w:sz="0" w:space="0" w:color="auto"/>
                      </w:divBdr>
                      <w:divsChild>
                        <w:div w:id="3084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78506">
                  <w:marLeft w:val="0"/>
                  <w:marRight w:val="0"/>
                  <w:marTop w:val="0"/>
                  <w:marBottom w:val="0"/>
                  <w:divBdr>
                    <w:top w:val="none" w:sz="0" w:space="0" w:color="auto"/>
                    <w:left w:val="none" w:sz="0" w:space="0" w:color="auto"/>
                    <w:bottom w:val="none" w:sz="0" w:space="0" w:color="auto"/>
                    <w:right w:val="none" w:sz="0" w:space="0" w:color="auto"/>
                  </w:divBdr>
                  <w:divsChild>
                    <w:div w:id="44452951">
                      <w:marLeft w:val="0"/>
                      <w:marRight w:val="0"/>
                      <w:marTop w:val="0"/>
                      <w:marBottom w:val="0"/>
                      <w:divBdr>
                        <w:top w:val="none" w:sz="0" w:space="0" w:color="auto"/>
                        <w:left w:val="none" w:sz="0" w:space="0" w:color="auto"/>
                        <w:bottom w:val="none" w:sz="0" w:space="0" w:color="auto"/>
                        <w:right w:val="none" w:sz="0" w:space="0" w:color="auto"/>
                      </w:divBdr>
                    </w:div>
                    <w:div w:id="1547178917">
                      <w:marLeft w:val="0"/>
                      <w:marRight w:val="0"/>
                      <w:marTop w:val="0"/>
                      <w:marBottom w:val="0"/>
                      <w:divBdr>
                        <w:top w:val="none" w:sz="0" w:space="0" w:color="auto"/>
                        <w:left w:val="none" w:sz="0" w:space="0" w:color="auto"/>
                        <w:bottom w:val="none" w:sz="0" w:space="0" w:color="auto"/>
                        <w:right w:val="none" w:sz="0" w:space="0" w:color="auto"/>
                      </w:divBdr>
                      <w:divsChild>
                        <w:div w:id="1464886301">
                          <w:marLeft w:val="0"/>
                          <w:marRight w:val="0"/>
                          <w:marTop w:val="0"/>
                          <w:marBottom w:val="0"/>
                          <w:divBdr>
                            <w:top w:val="single" w:sz="6" w:space="0" w:color="EAEAEA"/>
                            <w:left w:val="single" w:sz="6" w:space="0" w:color="EAEAEA"/>
                            <w:bottom w:val="single" w:sz="6" w:space="0" w:color="EAEAEA"/>
                            <w:right w:val="single" w:sz="6" w:space="0" w:color="EAEAEA"/>
                          </w:divBdr>
                          <w:divsChild>
                            <w:div w:id="1044986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46257306">
          <w:marLeft w:val="0"/>
          <w:marRight w:val="0"/>
          <w:marTop w:val="0"/>
          <w:marBottom w:val="0"/>
          <w:divBdr>
            <w:top w:val="none" w:sz="0" w:space="0" w:color="auto"/>
            <w:left w:val="none" w:sz="0" w:space="0" w:color="auto"/>
            <w:bottom w:val="none" w:sz="0" w:space="0" w:color="auto"/>
            <w:right w:val="none" w:sz="0" w:space="0" w:color="auto"/>
          </w:divBdr>
          <w:divsChild>
            <w:div w:id="1980769433">
              <w:marLeft w:val="0"/>
              <w:marRight w:val="0"/>
              <w:marTop w:val="240"/>
              <w:marBottom w:val="0"/>
              <w:divBdr>
                <w:top w:val="single" w:sz="6" w:space="4" w:color="auto"/>
                <w:left w:val="single" w:sz="6" w:space="4" w:color="auto"/>
                <w:bottom w:val="single" w:sz="6" w:space="4" w:color="auto"/>
                <w:right w:val="single" w:sz="6" w:space="4" w:color="auto"/>
              </w:divBdr>
              <w:divsChild>
                <w:div w:id="1186024015">
                  <w:marLeft w:val="0"/>
                  <w:marRight w:val="0"/>
                  <w:marTop w:val="0"/>
                  <w:marBottom w:val="0"/>
                  <w:divBdr>
                    <w:top w:val="none" w:sz="0" w:space="0" w:color="auto"/>
                    <w:left w:val="none" w:sz="0" w:space="0" w:color="auto"/>
                    <w:bottom w:val="none" w:sz="0" w:space="0" w:color="auto"/>
                    <w:right w:val="none" w:sz="0" w:space="0" w:color="auto"/>
                  </w:divBdr>
                  <w:divsChild>
                    <w:div w:id="949121604">
                      <w:marLeft w:val="0"/>
                      <w:marRight w:val="0"/>
                      <w:marTop w:val="0"/>
                      <w:marBottom w:val="0"/>
                      <w:divBdr>
                        <w:top w:val="none" w:sz="0" w:space="0" w:color="auto"/>
                        <w:left w:val="none" w:sz="0" w:space="0" w:color="auto"/>
                        <w:bottom w:val="none" w:sz="0" w:space="0" w:color="auto"/>
                        <w:right w:val="none" w:sz="0" w:space="0" w:color="auto"/>
                      </w:divBdr>
                      <w:divsChild>
                        <w:div w:id="716970951">
                          <w:marLeft w:val="0"/>
                          <w:marRight w:val="0"/>
                          <w:marTop w:val="0"/>
                          <w:marBottom w:val="0"/>
                          <w:divBdr>
                            <w:top w:val="single" w:sz="6" w:space="0" w:color="EAEAEA"/>
                            <w:left w:val="single" w:sz="6" w:space="0" w:color="EAEAEA"/>
                            <w:bottom w:val="single" w:sz="6" w:space="0" w:color="EAEAEA"/>
                            <w:right w:val="single" w:sz="6" w:space="0" w:color="EAEAEA"/>
                          </w:divBdr>
                          <w:divsChild>
                            <w:div w:id="12736312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059040458">
                      <w:marLeft w:val="0"/>
                      <w:marRight w:val="0"/>
                      <w:marTop w:val="0"/>
                      <w:marBottom w:val="0"/>
                      <w:divBdr>
                        <w:top w:val="none" w:sz="0" w:space="0" w:color="auto"/>
                        <w:left w:val="none" w:sz="0" w:space="0" w:color="auto"/>
                        <w:bottom w:val="none" w:sz="0" w:space="0" w:color="auto"/>
                        <w:right w:val="none" w:sz="0" w:space="0" w:color="auto"/>
                      </w:divBdr>
                    </w:div>
                  </w:divsChild>
                </w:div>
                <w:div w:id="2018726440">
                  <w:marLeft w:val="0"/>
                  <w:marRight w:val="0"/>
                  <w:marTop w:val="0"/>
                  <w:marBottom w:val="0"/>
                  <w:divBdr>
                    <w:top w:val="none" w:sz="0" w:space="0" w:color="auto"/>
                    <w:left w:val="none" w:sz="0" w:space="0" w:color="auto"/>
                    <w:bottom w:val="none" w:sz="0" w:space="0" w:color="auto"/>
                    <w:right w:val="none" w:sz="0" w:space="0" w:color="auto"/>
                  </w:divBdr>
                  <w:divsChild>
                    <w:div w:id="1406107530">
                      <w:marLeft w:val="0"/>
                      <w:marRight w:val="0"/>
                      <w:marTop w:val="60"/>
                      <w:marBottom w:val="0"/>
                      <w:divBdr>
                        <w:top w:val="none" w:sz="0" w:space="0" w:color="auto"/>
                        <w:left w:val="none" w:sz="0" w:space="0" w:color="auto"/>
                        <w:bottom w:val="none" w:sz="0" w:space="0" w:color="auto"/>
                        <w:right w:val="none" w:sz="0" w:space="0" w:color="auto"/>
                      </w:divBdr>
                      <w:divsChild>
                        <w:div w:id="725494385">
                          <w:marLeft w:val="0"/>
                          <w:marRight w:val="0"/>
                          <w:marTop w:val="0"/>
                          <w:marBottom w:val="0"/>
                          <w:divBdr>
                            <w:top w:val="none" w:sz="0" w:space="0" w:color="auto"/>
                            <w:left w:val="none" w:sz="0" w:space="0" w:color="auto"/>
                            <w:bottom w:val="none" w:sz="0" w:space="0" w:color="auto"/>
                            <w:right w:val="none" w:sz="0" w:space="0" w:color="auto"/>
                          </w:divBdr>
                          <w:divsChild>
                            <w:div w:id="11928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691969">
          <w:marLeft w:val="0"/>
          <w:marRight w:val="0"/>
          <w:marTop w:val="0"/>
          <w:marBottom w:val="0"/>
          <w:divBdr>
            <w:top w:val="none" w:sz="0" w:space="0" w:color="auto"/>
            <w:left w:val="none" w:sz="0" w:space="0" w:color="auto"/>
            <w:bottom w:val="none" w:sz="0" w:space="0" w:color="auto"/>
            <w:right w:val="none" w:sz="0" w:space="0" w:color="auto"/>
          </w:divBdr>
          <w:divsChild>
            <w:div w:id="675545189">
              <w:marLeft w:val="0"/>
              <w:marRight w:val="0"/>
              <w:marTop w:val="240"/>
              <w:marBottom w:val="0"/>
              <w:divBdr>
                <w:top w:val="single" w:sz="6" w:space="4" w:color="auto"/>
                <w:left w:val="single" w:sz="6" w:space="4" w:color="auto"/>
                <w:bottom w:val="single" w:sz="6" w:space="4" w:color="auto"/>
                <w:right w:val="single" w:sz="6" w:space="4" w:color="auto"/>
              </w:divBdr>
              <w:divsChild>
                <w:div w:id="51199946">
                  <w:marLeft w:val="0"/>
                  <w:marRight w:val="0"/>
                  <w:marTop w:val="0"/>
                  <w:marBottom w:val="0"/>
                  <w:divBdr>
                    <w:top w:val="none" w:sz="0" w:space="0" w:color="auto"/>
                    <w:left w:val="none" w:sz="0" w:space="0" w:color="auto"/>
                    <w:bottom w:val="none" w:sz="0" w:space="0" w:color="auto"/>
                    <w:right w:val="none" w:sz="0" w:space="0" w:color="auto"/>
                  </w:divBdr>
                  <w:divsChild>
                    <w:div w:id="727267798">
                      <w:marLeft w:val="0"/>
                      <w:marRight w:val="0"/>
                      <w:marTop w:val="0"/>
                      <w:marBottom w:val="0"/>
                      <w:divBdr>
                        <w:top w:val="none" w:sz="0" w:space="0" w:color="auto"/>
                        <w:left w:val="none" w:sz="0" w:space="0" w:color="auto"/>
                        <w:bottom w:val="none" w:sz="0" w:space="0" w:color="auto"/>
                        <w:right w:val="none" w:sz="0" w:space="0" w:color="auto"/>
                      </w:divBdr>
                    </w:div>
                    <w:div w:id="1434548793">
                      <w:marLeft w:val="0"/>
                      <w:marRight w:val="0"/>
                      <w:marTop w:val="0"/>
                      <w:marBottom w:val="0"/>
                      <w:divBdr>
                        <w:top w:val="none" w:sz="0" w:space="0" w:color="auto"/>
                        <w:left w:val="none" w:sz="0" w:space="0" w:color="auto"/>
                        <w:bottom w:val="none" w:sz="0" w:space="0" w:color="auto"/>
                        <w:right w:val="none" w:sz="0" w:space="0" w:color="auto"/>
                      </w:divBdr>
                      <w:divsChild>
                        <w:div w:id="180976370">
                          <w:marLeft w:val="0"/>
                          <w:marRight w:val="0"/>
                          <w:marTop w:val="0"/>
                          <w:marBottom w:val="0"/>
                          <w:divBdr>
                            <w:top w:val="single" w:sz="6" w:space="0" w:color="EAEAEA"/>
                            <w:left w:val="single" w:sz="6" w:space="0" w:color="EAEAEA"/>
                            <w:bottom w:val="single" w:sz="6" w:space="0" w:color="EAEAEA"/>
                            <w:right w:val="single" w:sz="6" w:space="0" w:color="EAEAEA"/>
                          </w:divBdr>
                          <w:divsChild>
                            <w:div w:id="1539782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914752">
                  <w:marLeft w:val="0"/>
                  <w:marRight w:val="0"/>
                  <w:marTop w:val="0"/>
                  <w:marBottom w:val="0"/>
                  <w:divBdr>
                    <w:top w:val="none" w:sz="0" w:space="0" w:color="auto"/>
                    <w:left w:val="none" w:sz="0" w:space="0" w:color="auto"/>
                    <w:bottom w:val="none" w:sz="0" w:space="0" w:color="auto"/>
                    <w:right w:val="none" w:sz="0" w:space="0" w:color="auto"/>
                  </w:divBdr>
                  <w:divsChild>
                    <w:div w:id="467826269">
                      <w:marLeft w:val="0"/>
                      <w:marRight w:val="0"/>
                      <w:marTop w:val="60"/>
                      <w:marBottom w:val="0"/>
                      <w:divBdr>
                        <w:top w:val="none" w:sz="0" w:space="0" w:color="auto"/>
                        <w:left w:val="none" w:sz="0" w:space="0" w:color="auto"/>
                        <w:bottom w:val="none" w:sz="0" w:space="0" w:color="auto"/>
                        <w:right w:val="none" w:sz="0" w:space="0" w:color="auto"/>
                      </w:divBdr>
                      <w:divsChild>
                        <w:div w:id="124105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60724">
          <w:marLeft w:val="0"/>
          <w:marRight w:val="0"/>
          <w:marTop w:val="0"/>
          <w:marBottom w:val="0"/>
          <w:divBdr>
            <w:top w:val="none" w:sz="0" w:space="0" w:color="auto"/>
            <w:left w:val="none" w:sz="0" w:space="0" w:color="auto"/>
            <w:bottom w:val="none" w:sz="0" w:space="0" w:color="auto"/>
            <w:right w:val="none" w:sz="0" w:space="0" w:color="auto"/>
          </w:divBdr>
          <w:divsChild>
            <w:div w:id="1418361989">
              <w:marLeft w:val="0"/>
              <w:marRight w:val="0"/>
              <w:marTop w:val="240"/>
              <w:marBottom w:val="0"/>
              <w:divBdr>
                <w:top w:val="single" w:sz="6" w:space="4" w:color="auto"/>
                <w:left w:val="single" w:sz="6" w:space="4" w:color="auto"/>
                <w:bottom w:val="single" w:sz="6" w:space="4" w:color="auto"/>
                <w:right w:val="single" w:sz="6" w:space="4" w:color="auto"/>
              </w:divBdr>
              <w:divsChild>
                <w:div w:id="638265532">
                  <w:marLeft w:val="0"/>
                  <w:marRight w:val="0"/>
                  <w:marTop w:val="0"/>
                  <w:marBottom w:val="0"/>
                  <w:divBdr>
                    <w:top w:val="none" w:sz="0" w:space="0" w:color="auto"/>
                    <w:left w:val="none" w:sz="0" w:space="0" w:color="auto"/>
                    <w:bottom w:val="none" w:sz="0" w:space="0" w:color="auto"/>
                    <w:right w:val="none" w:sz="0" w:space="0" w:color="auto"/>
                  </w:divBdr>
                  <w:divsChild>
                    <w:div w:id="280303825">
                      <w:marLeft w:val="0"/>
                      <w:marRight w:val="0"/>
                      <w:marTop w:val="60"/>
                      <w:marBottom w:val="0"/>
                      <w:divBdr>
                        <w:top w:val="none" w:sz="0" w:space="0" w:color="auto"/>
                        <w:left w:val="none" w:sz="0" w:space="0" w:color="auto"/>
                        <w:bottom w:val="none" w:sz="0" w:space="0" w:color="auto"/>
                        <w:right w:val="none" w:sz="0" w:space="0" w:color="auto"/>
                      </w:divBdr>
                      <w:divsChild>
                        <w:div w:id="884485877">
                          <w:marLeft w:val="0"/>
                          <w:marRight w:val="0"/>
                          <w:marTop w:val="0"/>
                          <w:marBottom w:val="0"/>
                          <w:divBdr>
                            <w:top w:val="none" w:sz="0" w:space="0" w:color="auto"/>
                            <w:left w:val="none" w:sz="0" w:space="0" w:color="auto"/>
                            <w:bottom w:val="none" w:sz="0" w:space="0" w:color="auto"/>
                            <w:right w:val="none" w:sz="0" w:space="0" w:color="auto"/>
                          </w:divBdr>
                          <w:divsChild>
                            <w:div w:id="23134993">
                              <w:marLeft w:val="0"/>
                              <w:marRight w:val="0"/>
                              <w:marTop w:val="0"/>
                              <w:marBottom w:val="0"/>
                              <w:divBdr>
                                <w:top w:val="none" w:sz="0" w:space="0" w:color="auto"/>
                                <w:left w:val="none" w:sz="0" w:space="0" w:color="auto"/>
                                <w:bottom w:val="none" w:sz="0" w:space="0" w:color="auto"/>
                                <w:right w:val="none" w:sz="0" w:space="0" w:color="auto"/>
                              </w:divBdr>
                              <w:divsChild>
                                <w:div w:id="341246112">
                                  <w:marLeft w:val="0"/>
                                  <w:marRight w:val="0"/>
                                  <w:marTop w:val="0"/>
                                  <w:marBottom w:val="0"/>
                                  <w:divBdr>
                                    <w:top w:val="none" w:sz="0" w:space="0" w:color="auto"/>
                                    <w:left w:val="none" w:sz="0" w:space="0" w:color="auto"/>
                                    <w:bottom w:val="none" w:sz="0" w:space="0" w:color="auto"/>
                                    <w:right w:val="none" w:sz="0" w:space="0" w:color="auto"/>
                                  </w:divBdr>
                                </w:div>
                              </w:divsChild>
                            </w:div>
                            <w:div w:id="4235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539093">
                  <w:marLeft w:val="0"/>
                  <w:marRight w:val="0"/>
                  <w:marTop w:val="0"/>
                  <w:marBottom w:val="0"/>
                  <w:divBdr>
                    <w:top w:val="none" w:sz="0" w:space="0" w:color="auto"/>
                    <w:left w:val="none" w:sz="0" w:space="0" w:color="auto"/>
                    <w:bottom w:val="none" w:sz="0" w:space="0" w:color="auto"/>
                    <w:right w:val="none" w:sz="0" w:space="0" w:color="auto"/>
                  </w:divBdr>
                  <w:divsChild>
                    <w:div w:id="871576441">
                      <w:marLeft w:val="0"/>
                      <w:marRight w:val="0"/>
                      <w:marTop w:val="0"/>
                      <w:marBottom w:val="0"/>
                      <w:divBdr>
                        <w:top w:val="none" w:sz="0" w:space="0" w:color="auto"/>
                        <w:left w:val="none" w:sz="0" w:space="0" w:color="auto"/>
                        <w:bottom w:val="none" w:sz="0" w:space="0" w:color="auto"/>
                        <w:right w:val="none" w:sz="0" w:space="0" w:color="auto"/>
                      </w:divBdr>
                      <w:divsChild>
                        <w:div w:id="467404878">
                          <w:marLeft w:val="0"/>
                          <w:marRight w:val="0"/>
                          <w:marTop w:val="0"/>
                          <w:marBottom w:val="0"/>
                          <w:divBdr>
                            <w:top w:val="single" w:sz="6" w:space="0" w:color="EAEAEA"/>
                            <w:left w:val="single" w:sz="6" w:space="0" w:color="EAEAEA"/>
                            <w:bottom w:val="single" w:sz="6" w:space="0" w:color="EAEAEA"/>
                            <w:right w:val="single" w:sz="6" w:space="0" w:color="EAEAEA"/>
                          </w:divBdr>
                          <w:divsChild>
                            <w:div w:id="3731140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4019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74219">
          <w:marLeft w:val="0"/>
          <w:marRight w:val="0"/>
          <w:marTop w:val="0"/>
          <w:marBottom w:val="0"/>
          <w:divBdr>
            <w:top w:val="none" w:sz="0" w:space="0" w:color="auto"/>
            <w:left w:val="none" w:sz="0" w:space="0" w:color="auto"/>
            <w:bottom w:val="none" w:sz="0" w:space="0" w:color="auto"/>
            <w:right w:val="none" w:sz="0" w:space="0" w:color="auto"/>
          </w:divBdr>
          <w:divsChild>
            <w:div w:id="516161563">
              <w:marLeft w:val="0"/>
              <w:marRight w:val="0"/>
              <w:marTop w:val="240"/>
              <w:marBottom w:val="0"/>
              <w:divBdr>
                <w:top w:val="single" w:sz="6" w:space="4" w:color="auto"/>
                <w:left w:val="single" w:sz="6" w:space="4" w:color="auto"/>
                <w:bottom w:val="single" w:sz="6" w:space="4" w:color="auto"/>
                <w:right w:val="single" w:sz="6" w:space="4" w:color="auto"/>
              </w:divBdr>
              <w:divsChild>
                <w:div w:id="1641810693">
                  <w:marLeft w:val="0"/>
                  <w:marRight w:val="0"/>
                  <w:marTop w:val="0"/>
                  <w:marBottom w:val="0"/>
                  <w:divBdr>
                    <w:top w:val="none" w:sz="0" w:space="0" w:color="auto"/>
                    <w:left w:val="none" w:sz="0" w:space="0" w:color="auto"/>
                    <w:bottom w:val="none" w:sz="0" w:space="0" w:color="auto"/>
                    <w:right w:val="none" w:sz="0" w:space="0" w:color="auto"/>
                  </w:divBdr>
                  <w:divsChild>
                    <w:div w:id="575096586">
                      <w:marLeft w:val="0"/>
                      <w:marRight w:val="0"/>
                      <w:marTop w:val="0"/>
                      <w:marBottom w:val="0"/>
                      <w:divBdr>
                        <w:top w:val="none" w:sz="0" w:space="0" w:color="auto"/>
                        <w:left w:val="none" w:sz="0" w:space="0" w:color="auto"/>
                        <w:bottom w:val="none" w:sz="0" w:space="0" w:color="auto"/>
                        <w:right w:val="none" w:sz="0" w:space="0" w:color="auto"/>
                      </w:divBdr>
                      <w:divsChild>
                        <w:div w:id="265043967">
                          <w:marLeft w:val="0"/>
                          <w:marRight w:val="0"/>
                          <w:marTop w:val="0"/>
                          <w:marBottom w:val="0"/>
                          <w:divBdr>
                            <w:top w:val="single" w:sz="6" w:space="0" w:color="EAEAEA"/>
                            <w:left w:val="single" w:sz="6" w:space="0" w:color="EAEAEA"/>
                            <w:bottom w:val="single" w:sz="6" w:space="0" w:color="EAEAEA"/>
                            <w:right w:val="single" w:sz="6" w:space="0" w:color="EAEAEA"/>
                          </w:divBdr>
                          <w:divsChild>
                            <w:div w:id="15463330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94391832">
                      <w:marLeft w:val="0"/>
                      <w:marRight w:val="0"/>
                      <w:marTop w:val="0"/>
                      <w:marBottom w:val="0"/>
                      <w:divBdr>
                        <w:top w:val="none" w:sz="0" w:space="0" w:color="auto"/>
                        <w:left w:val="none" w:sz="0" w:space="0" w:color="auto"/>
                        <w:bottom w:val="none" w:sz="0" w:space="0" w:color="auto"/>
                        <w:right w:val="none" w:sz="0" w:space="0" w:color="auto"/>
                      </w:divBdr>
                    </w:div>
                  </w:divsChild>
                </w:div>
                <w:div w:id="1699114339">
                  <w:marLeft w:val="0"/>
                  <w:marRight w:val="0"/>
                  <w:marTop w:val="0"/>
                  <w:marBottom w:val="0"/>
                  <w:divBdr>
                    <w:top w:val="none" w:sz="0" w:space="0" w:color="auto"/>
                    <w:left w:val="none" w:sz="0" w:space="0" w:color="auto"/>
                    <w:bottom w:val="none" w:sz="0" w:space="0" w:color="auto"/>
                    <w:right w:val="none" w:sz="0" w:space="0" w:color="auto"/>
                  </w:divBdr>
                  <w:divsChild>
                    <w:div w:id="1733459796">
                      <w:marLeft w:val="0"/>
                      <w:marRight w:val="0"/>
                      <w:marTop w:val="60"/>
                      <w:marBottom w:val="0"/>
                      <w:divBdr>
                        <w:top w:val="none" w:sz="0" w:space="0" w:color="auto"/>
                        <w:left w:val="none" w:sz="0" w:space="0" w:color="auto"/>
                        <w:bottom w:val="none" w:sz="0" w:space="0" w:color="auto"/>
                        <w:right w:val="none" w:sz="0" w:space="0" w:color="auto"/>
                      </w:divBdr>
                      <w:divsChild>
                        <w:div w:id="393702951">
                          <w:marLeft w:val="0"/>
                          <w:marRight w:val="0"/>
                          <w:marTop w:val="0"/>
                          <w:marBottom w:val="0"/>
                          <w:divBdr>
                            <w:top w:val="none" w:sz="0" w:space="0" w:color="auto"/>
                            <w:left w:val="none" w:sz="0" w:space="0" w:color="auto"/>
                            <w:bottom w:val="none" w:sz="0" w:space="0" w:color="auto"/>
                            <w:right w:val="none" w:sz="0" w:space="0" w:color="auto"/>
                          </w:divBdr>
                          <w:divsChild>
                            <w:div w:id="99657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3521911">
          <w:marLeft w:val="0"/>
          <w:marRight w:val="0"/>
          <w:marTop w:val="0"/>
          <w:marBottom w:val="0"/>
          <w:divBdr>
            <w:top w:val="none" w:sz="0" w:space="0" w:color="auto"/>
            <w:left w:val="none" w:sz="0" w:space="0" w:color="auto"/>
            <w:bottom w:val="none" w:sz="0" w:space="0" w:color="auto"/>
            <w:right w:val="none" w:sz="0" w:space="0" w:color="auto"/>
          </w:divBdr>
          <w:divsChild>
            <w:div w:id="2101368916">
              <w:marLeft w:val="0"/>
              <w:marRight w:val="0"/>
              <w:marTop w:val="240"/>
              <w:marBottom w:val="0"/>
              <w:divBdr>
                <w:top w:val="single" w:sz="6" w:space="4" w:color="auto"/>
                <w:left w:val="single" w:sz="6" w:space="4" w:color="auto"/>
                <w:bottom w:val="single" w:sz="6" w:space="4" w:color="auto"/>
                <w:right w:val="single" w:sz="6" w:space="4" w:color="auto"/>
              </w:divBdr>
              <w:divsChild>
                <w:div w:id="297032957">
                  <w:marLeft w:val="0"/>
                  <w:marRight w:val="0"/>
                  <w:marTop w:val="0"/>
                  <w:marBottom w:val="0"/>
                  <w:divBdr>
                    <w:top w:val="none" w:sz="0" w:space="0" w:color="auto"/>
                    <w:left w:val="none" w:sz="0" w:space="0" w:color="auto"/>
                    <w:bottom w:val="none" w:sz="0" w:space="0" w:color="auto"/>
                    <w:right w:val="none" w:sz="0" w:space="0" w:color="auto"/>
                  </w:divBdr>
                  <w:divsChild>
                    <w:div w:id="1587883909">
                      <w:marLeft w:val="0"/>
                      <w:marRight w:val="0"/>
                      <w:marTop w:val="0"/>
                      <w:marBottom w:val="0"/>
                      <w:divBdr>
                        <w:top w:val="none" w:sz="0" w:space="0" w:color="auto"/>
                        <w:left w:val="none" w:sz="0" w:space="0" w:color="auto"/>
                        <w:bottom w:val="none" w:sz="0" w:space="0" w:color="auto"/>
                        <w:right w:val="none" w:sz="0" w:space="0" w:color="auto"/>
                      </w:divBdr>
                    </w:div>
                    <w:div w:id="2041935417">
                      <w:marLeft w:val="0"/>
                      <w:marRight w:val="0"/>
                      <w:marTop w:val="0"/>
                      <w:marBottom w:val="0"/>
                      <w:divBdr>
                        <w:top w:val="none" w:sz="0" w:space="0" w:color="auto"/>
                        <w:left w:val="none" w:sz="0" w:space="0" w:color="auto"/>
                        <w:bottom w:val="none" w:sz="0" w:space="0" w:color="auto"/>
                        <w:right w:val="none" w:sz="0" w:space="0" w:color="auto"/>
                      </w:divBdr>
                      <w:divsChild>
                        <w:div w:id="1470200413">
                          <w:marLeft w:val="0"/>
                          <w:marRight w:val="0"/>
                          <w:marTop w:val="0"/>
                          <w:marBottom w:val="0"/>
                          <w:divBdr>
                            <w:top w:val="single" w:sz="6" w:space="0" w:color="EAEAEA"/>
                            <w:left w:val="single" w:sz="6" w:space="0" w:color="EAEAEA"/>
                            <w:bottom w:val="single" w:sz="6" w:space="0" w:color="EAEAEA"/>
                            <w:right w:val="single" w:sz="6" w:space="0" w:color="EAEAEA"/>
                          </w:divBdr>
                          <w:divsChild>
                            <w:div w:id="2198319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76324465">
          <w:marLeft w:val="0"/>
          <w:marRight w:val="0"/>
          <w:marTop w:val="0"/>
          <w:marBottom w:val="0"/>
          <w:divBdr>
            <w:top w:val="none" w:sz="0" w:space="0" w:color="auto"/>
            <w:left w:val="none" w:sz="0" w:space="0" w:color="auto"/>
            <w:bottom w:val="none" w:sz="0" w:space="0" w:color="auto"/>
            <w:right w:val="none" w:sz="0" w:space="0" w:color="auto"/>
          </w:divBdr>
          <w:divsChild>
            <w:div w:id="1368600760">
              <w:marLeft w:val="0"/>
              <w:marRight w:val="0"/>
              <w:marTop w:val="240"/>
              <w:marBottom w:val="0"/>
              <w:divBdr>
                <w:top w:val="single" w:sz="6" w:space="4" w:color="auto"/>
                <w:left w:val="single" w:sz="6" w:space="4" w:color="auto"/>
                <w:bottom w:val="single" w:sz="6" w:space="4" w:color="auto"/>
                <w:right w:val="single" w:sz="6" w:space="4" w:color="auto"/>
              </w:divBdr>
              <w:divsChild>
                <w:div w:id="145972286">
                  <w:marLeft w:val="0"/>
                  <w:marRight w:val="0"/>
                  <w:marTop w:val="0"/>
                  <w:marBottom w:val="0"/>
                  <w:divBdr>
                    <w:top w:val="none" w:sz="0" w:space="0" w:color="auto"/>
                    <w:left w:val="none" w:sz="0" w:space="0" w:color="auto"/>
                    <w:bottom w:val="none" w:sz="0" w:space="0" w:color="auto"/>
                    <w:right w:val="none" w:sz="0" w:space="0" w:color="auto"/>
                  </w:divBdr>
                  <w:divsChild>
                    <w:div w:id="1960991150">
                      <w:marLeft w:val="0"/>
                      <w:marRight w:val="0"/>
                      <w:marTop w:val="60"/>
                      <w:marBottom w:val="0"/>
                      <w:divBdr>
                        <w:top w:val="none" w:sz="0" w:space="0" w:color="auto"/>
                        <w:left w:val="none" w:sz="0" w:space="0" w:color="auto"/>
                        <w:bottom w:val="none" w:sz="0" w:space="0" w:color="auto"/>
                        <w:right w:val="none" w:sz="0" w:space="0" w:color="auto"/>
                      </w:divBdr>
                      <w:divsChild>
                        <w:div w:id="1567687189">
                          <w:marLeft w:val="0"/>
                          <w:marRight w:val="0"/>
                          <w:marTop w:val="0"/>
                          <w:marBottom w:val="0"/>
                          <w:divBdr>
                            <w:top w:val="none" w:sz="0" w:space="0" w:color="auto"/>
                            <w:left w:val="none" w:sz="0" w:space="0" w:color="auto"/>
                            <w:bottom w:val="none" w:sz="0" w:space="0" w:color="auto"/>
                            <w:right w:val="none" w:sz="0" w:space="0" w:color="auto"/>
                          </w:divBdr>
                          <w:divsChild>
                            <w:div w:id="111779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7534">
                  <w:marLeft w:val="0"/>
                  <w:marRight w:val="0"/>
                  <w:marTop w:val="0"/>
                  <w:marBottom w:val="0"/>
                  <w:divBdr>
                    <w:top w:val="none" w:sz="0" w:space="0" w:color="auto"/>
                    <w:left w:val="none" w:sz="0" w:space="0" w:color="auto"/>
                    <w:bottom w:val="none" w:sz="0" w:space="0" w:color="auto"/>
                    <w:right w:val="none" w:sz="0" w:space="0" w:color="auto"/>
                  </w:divBdr>
                  <w:divsChild>
                    <w:div w:id="192615733">
                      <w:marLeft w:val="0"/>
                      <w:marRight w:val="0"/>
                      <w:marTop w:val="0"/>
                      <w:marBottom w:val="0"/>
                      <w:divBdr>
                        <w:top w:val="none" w:sz="0" w:space="0" w:color="auto"/>
                        <w:left w:val="none" w:sz="0" w:space="0" w:color="auto"/>
                        <w:bottom w:val="none" w:sz="0" w:space="0" w:color="auto"/>
                        <w:right w:val="none" w:sz="0" w:space="0" w:color="auto"/>
                      </w:divBdr>
                      <w:divsChild>
                        <w:div w:id="236479942">
                          <w:marLeft w:val="0"/>
                          <w:marRight w:val="0"/>
                          <w:marTop w:val="0"/>
                          <w:marBottom w:val="0"/>
                          <w:divBdr>
                            <w:top w:val="single" w:sz="6" w:space="0" w:color="EAEAEA"/>
                            <w:left w:val="single" w:sz="6" w:space="0" w:color="EAEAEA"/>
                            <w:bottom w:val="single" w:sz="6" w:space="0" w:color="EAEAEA"/>
                            <w:right w:val="single" w:sz="6" w:space="0" w:color="EAEAEA"/>
                          </w:divBdr>
                          <w:divsChild>
                            <w:div w:id="16906457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9802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955651">
          <w:marLeft w:val="0"/>
          <w:marRight w:val="0"/>
          <w:marTop w:val="0"/>
          <w:marBottom w:val="0"/>
          <w:divBdr>
            <w:top w:val="none" w:sz="0" w:space="0" w:color="auto"/>
            <w:left w:val="none" w:sz="0" w:space="0" w:color="auto"/>
            <w:bottom w:val="none" w:sz="0" w:space="0" w:color="auto"/>
            <w:right w:val="none" w:sz="0" w:space="0" w:color="auto"/>
          </w:divBdr>
          <w:divsChild>
            <w:div w:id="1719284480">
              <w:marLeft w:val="0"/>
              <w:marRight w:val="0"/>
              <w:marTop w:val="240"/>
              <w:marBottom w:val="0"/>
              <w:divBdr>
                <w:top w:val="single" w:sz="6" w:space="4" w:color="auto"/>
                <w:left w:val="single" w:sz="6" w:space="4" w:color="auto"/>
                <w:bottom w:val="single" w:sz="6" w:space="4" w:color="auto"/>
                <w:right w:val="single" w:sz="6" w:space="4" w:color="auto"/>
              </w:divBdr>
              <w:divsChild>
                <w:div w:id="2036957132">
                  <w:marLeft w:val="0"/>
                  <w:marRight w:val="0"/>
                  <w:marTop w:val="0"/>
                  <w:marBottom w:val="0"/>
                  <w:divBdr>
                    <w:top w:val="none" w:sz="0" w:space="0" w:color="auto"/>
                    <w:left w:val="none" w:sz="0" w:space="0" w:color="auto"/>
                    <w:bottom w:val="none" w:sz="0" w:space="0" w:color="auto"/>
                    <w:right w:val="none" w:sz="0" w:space="0" w:color="auto"/>
                  </w:divBdr>
                  <w:divsChild>
                    <w:div w:id="999769776">
                      <w:marLeft w:val="0"/>
                      <w:marRight w:val="0"/>
                      <w:marTop w:val="60"/>
                      <w:marBottom w:val="0"/>
                      <w:divBdr>
                        <w:top w:val="none" w:sz="0" w:space="0" w:color="auto"/>
                        <w:left w:val="none" w:sz="0" w:space="0" w:color="auto"/>
                        <w:bottom w:val="none" w:sz="0" w:space="0" w:color="auto"/>
                        <w:right w:val="none" w:sz="0" w:space="0" w:color="auto"/>
                      </w:divBdr>
                      <w:divsChild>
                        <w:div w:id="452210676">
                          <w:marLeft w:val="0"/>
                          <w:marRight w:val="0"/>
                          <w:marTop w:val="0"/>
                          <w:marBottom w:val="0"/>
                          <w:divBdr>
                            <w:top w:val="none" w:sz="0" w:space="0" w:color="auto"/>
                            <w:left w:val="none" w:sz="0" w:space="0" w:color="auto"/>
                            <w:bottom w:val="none" w:sz="0" w:space="0" w:color="auto"/>
                            <w:right w:val="none" w:sz="0" w:space="0" w:color="auto"/>
                          </w:divBdr>
                          <w:divsChild>
                            <w:div w:id="9698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932506">
                  <w:marLeft w:val="0"/>
                  <w:marRight w:val="0"/>
                  <w:marTop w:val="0"/>
                  <w:marBottom w:val="0"/>
                  <w:divBdr>
                    <w:top w:val="none" w:sz="0" w:space="0" w:color="auto"/>
                    <w:left w:val="none" w:sz="0" w:space="0" w:color="auto"/>
                    <w:bottom w:val="none" w:sz="0" w:space="0" w:color="auto"/>
                    <w:right w:val="none" w:sz="0" w:space="0" w:color="auto"/>
                  </w:divBdr>
                  <w:divsChild>
                    <w:div w:id="1276672471">
                      <w:marLeft w:val="0"/>
                      <w:marRight w:val="0"/>
                      <w:marTop w:val="0"/>
                      <w:marBottom w:val="0"/>
                      <w:divBdr>
                        <w:top w:val="none" w:sz="0" w:space="0" w:color="auto"/>
                        <w:left w:val="none" w:sz="0" w:space="0" w:color="auto"/>
                        <w:bottom w:val="none" w:sz="0" w:space="0" w:color="auto"/>
                        <w:right w:val="none" w:sz="0" w:space="0" w:color="auto"/>
                      </w:divBdr>
                    </w:div>
                    <w:div w:id="1431856605">
                      <w:marLeft w:val="0"/>
                      <w:marRight w:val="0"/>
                      <w:marTop w:val="0"/>
                      <w:marBottom w:val="0"/>
                      <w:divBdr>
                        <w:top w:val="none" w:sz="0" w:space="0" w:color="auto"/>
                        <w:left w:val="none" w:sz="0" w:space="0" w:color="auto"/>
                        <w:bottom w:val="none" w:sz="0" w:space="0" w:color="auto"/>
                        <w:right w:val="none" w:sz="0" w:space="0" w:color="auto"/>
                      </w:divBdr>
                      <w:divsChild>
                        <w:div w:id="615020024">
                          <w:marLeft w:val="0"/>
                          <w:marRight w:val="0"/>
                          <w:marTop w:val="0"/>
                          <w:marBottom w:val="0"/>
                          <w:divBdr>
                            <w:top w:val="single" w:sz="6" w:space="0" w:color="EAEAEA"/>
                            <w:left w:val="single" w:sz="6" w:space="0" w:color="EAEAEA"/>
                            <w:bottom w:val="single" w:sz="6" w:space="0" w:color="EAEAEA"/>
                            <w:right w:val="single" w:sz="6" w:space="0" w:color="EAEAEA"/>
                          </w:divBdr>
                          <w:divsChild>
                            <w:div w:id="16123190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2734135">
          <w:marLeft w:val="0"/>
          <w:marRight w:val="0"/>
          <w:marTop w:val="0"/>
          <w:marBottom w:val="0"/>
          <w:divBdr>
            <w:top w:val="none" w:sz="0" w:space="0" w:color="auto"/>
            <w:left w:val="none" w:sz="0" w:space="0" w:color="auto"/>
            <w:bottom w:val="none" w:sz="0" w:space="0" w:color="auto"/>
            <w:right w:val="none" w:sz="0" w:space="0" w:color="auto"/>
          </w:divBdr>
          <w:divsChild>
            <w:div w:id="1340549397">
              <w:marLeft w:val="0"/>
              <w:marRight w:val="0"/>
              <w:marTop w:val="240"/>
              <w:marBottom w:val="0"/>
              <w:divBdr>
                <w:top w:val="single" w:sz="6" w:space="4" w:color="auto"/>
                <w:left w:val="single" w:sz="6" w:space="4" w:color="auto"/>
                <w:bottom w:val="single" w:sz="6" w:space="4" w:color="auto"/>
                <w:right w:val="single" w:sz="6" w:space="4" w:color="auto"/>
              </w:divBdr>
              <w:divsChild>
                <w:div w:id="1153133093">
                  <w:marLeft w:val="0"/>
                  <w:marRight w:val="0"/>
                  <w:marTop w:val="0"/>
                  <w:marBottom w:val="0"/>
                  <w:divBdr>
                    <w:top w:val="none" w:sz="0" w:space="0" w:color="auto"/>
                    <w:left w:val="none" w:sz="0" w:space="0" w:color="auto"/>
                    <w:bottom w:val="none" w:sz="0" w:space="0" w:color="auto"/>
                    <w:right w:val="none" w:sz="0" w:space="0" w:color="auto"/>
                  </w:divBdr>
                  <w:divsChild>
                    <w:div w:id="1134064156">
                      <w:marLeft w:val="0"/>
                      <w:marRight w:val="0"/>
                      <w:marTop w:val="0"/>
                      <w:marBottom w:val="0"/>
                      <w:divBdr>
                        <w:top w:val="none" w:sz="0" w:space="0" w:color="auto"/>
                        <w:left w:val="none" w:sz="0" w:space="0" w:color="auto"/>
                        <w:bottom w:val="none" w:sz="0" w:space="0" w:color="auto"/>
                        <w:right w:val="none" w:sz="0" w:space="0" w:color="auto"/>
                      </w:divBdr>
                    </w:div>
                    <w:div w:id="1667130160">
                      <w:marLeft w:val="0"/>
                      <w:marRight w:val="0"/>
                      <w:marTop w:val="0"/>
                      <w:marBottom w:val="0"/>
                      <w:divBdr>
                        <w:top w:val="none" w:sz="0" w:space="0" w:color="auto"/>
                        <w:left w:val="none" w:sz="0" w:space="0" w:color="auto"/>
                        <w:bottom w:val="none" w:sz="0" w:space="0" w:color="auto"/>
                        <w:right w:val="none" w:sz="0" w:space="0" w:color="auto"/>
                      </w:divBdr>
                      <w:divsChild>
                        <w:div w:id="1230461404">
                          <w:marLeft w:val="0"/>
                          <w:marRight w:val="0"/>
                          <w:marTop w:val="0"/>
                          <w:marBottom w:val="0"/>
                          <w:divBdr>
                            <w:top w:val="single" w:sz="6" w:space="0" w:color="EAEAEA"/>
                            <w:left w:val="single" w:sz="6" w:space="0" w:color="EAEAEA"/>
                            <w:bottom w:val="single" w:sz="6" w:space="0" w:color="EAEAEA"/>
                            <w:right w:val="single" w:sz="6" w:space="0" w:color="EAEAEA"/>
                          </w:divBdr>
                          <w:divsChild>
                            <w:div w:id="996148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0883495">
                  <w:marLeft w:val="0"/>
                  <w:marRight w:val="0"/>
                  <w:marTop w:val="0"/>
                  <w:marBottom w:val="0"/>
                  <w:divBdr>
                    <w:top w:val="none" w:sz="0" w:space="0" w:color="auto"/>
                    <w:left w:val="none" w:sz="0" w:space="0" w:color="auto"/>
                    <w:bottom w:val="none" w:sz="0" w:space="0" w:color="auto"/>
                    <w:right w:val="none" w:sz="0" w:space="0" w:color="auto"/>
                  </w:divBdr>
                  <w:divsChild>
                    <w:div w:id="356271752">
                      <w:marLeft w:val="0"/>
                      <w:marRight w:val="0"/>
                      <w:marTop w:val="60"/>
                      <w:marBottom w:val="0"/>
                      <w:divBdr>
                        <w:top w:val="none" w:sz="0" w:space="0" w:color="auto"/>
                        <w:left w:val="none" w:sz="0" w:space="0" w:color="auto"/>
                        <w:bottom w:val="none" w:sz="0" w:space="0" w:color="auto"/>
                        <w:right w:val="none" w:sz="0" w:space="0" w:color="auto"/>
                      </w:divBdr>
                      <w:divsChild>
                        <w:div w:id="111008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396348">
          <w:marLeft w:val="0"/>
          <w:marRight w:val="0"/>
          <w:marTop w:val="0"/>
          <w:marBottom w:val="0"/>
          <w:divBdr>
            <w:top w:val="none" w:sz="0" w:space="0" w:color="auto"/>
            <w:left w:val="none" w:sz="0" w:space="0" w:color="auto"/>
            <w:bottom w:val="none" w:sz="0" w:space="0" w:color="auto"/>
            <w:right w:val="none" w:sz="0" w:space="0" w:color="auto"/>
          </w:divBdr>
          <w:divsChild>
            <w:div w:id="759453440">
              <w:marLeft w:val="0"/>
              <w:marRight w:val="0"/>
              <w:marTop w:val="240"/>
              <w:marBottom w:val="0"/>
              <w:divBdr>
                <w:top w:val="single" w:sz="6" w:space="4" w:color="auto"/>
                <w:left w:val="single" w:sz="6" w:space="4" w:color="auto"/>
                <w:bottom w:val="single" w:sz="6" w:space="4" w:color="auto"/>
                <w:right w:val="single" w:sz="6" w:space="4" w:color="auto"/>
              </w:divBdr>
              <w:divsChild>
                <w:div w:id="1048577169">
                  <w:marLeft w:val="0"/>
                  <w:marRight w:val="0"/>
                  <w:marTop w:val="0"/>
                  <w:marBottom w:val="0"/>
                  <w:divBdr>
                    <w:top w:val="none" w:sz="0" w:space="0" w:color="auto"/>
                    <w:left w:val="none" w:sz="0" w:space="0" w:color="auto"/>
                    <w:bottom w:val="none" w:sz="0" w:space="0" w:color="auto"/>
                    <w:right w:val="none" w:sz="0" w:space="0" w:color="auto"/>
                  </w:divBdr>
                  <w:divsChild>
                    <w:div w:id="808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887787">
          <w:marLeft w:val="0"/>
          <w:marRight w:val="0"/>
          <w:marTop w:val="0"/>
          <w:marBottom w:val="0"/>
          <w:divBdr>
            <w:top w:val="none" w:sz="0" w:space="0" w:color="auto"/>
            <w:left w:val="none" w:sz="0" w:space="0" w:color="auto"/>
            <w:bottom w:val="none" w:sz="0" w:space="0" w:color="auto"/>
            <w:right w:val="none" w:sz="0" w:space="0" w:color="auto"/>
          </w:divBdr>
          <w:divsChild>
            <w:div w:id="894585492">
              <w:marLeft w:val="0"/>
              <w:marRight w:val="0"/>
              <w:marTop w:val="240"/>
              <w:marBottom w:val="0"/>
              <w:divBdr>
                <w:top w:val="single" w:sz="6" w:space="4" w:color="auto"/>
                <w:left w:val="single" w:sz="6" w:space="4" w:color="auto"/>
                <w:bottom w:val="single" w:sz="6" w:space="4" w:color="auto"/>
                <w:right w:val="single" w:sz="6" w:space="4" w:color="auto"/>
              </w:divBdr>
              <w:divsChild>
                <w:div w:id="859203399">
                  <w:marLeft w:val="0"/>
                  <w:marRight w:val="0"/>
                  <w:marTop w:val="0"/>
                  <w:marBottom w:val="0"/>
                  <w:divBdr>
                    <w:top w:val="none" w:sz="0" w:space="0" w:color="auto"/>
                    <w:left w:val="none" w:sz="0" w:space="0" w:color="auto"/>
                    <w:bottom w:val="none" w:sz="0" w:space="0" w:color="auto"/>
                    <w:right w:val="none" w:sz="0" w:space="0" w:color="auto"/>
                  </w:divBdr>
                  <w:divsChild>
                    <w:div w:id="174223978">
                      <w:marLeft w:val="0"/>
                      <w:marRight w:val="0"/>
                      <w:marTop w:val="0"/>
                      <w:marBottom w:val="0"/>
                      <w:divBdr>
                        <w:top w:val="none" w:sz="0" w:space="0" w:color="auto"/>
                        <w:left w:val="none" w:sz="0" w:space="0" w:color="auto"/>
                        <w:bottom w:val="none" w:sz="0" w:space="0" w:color="auto"/>
                        <w:right w:val="none" w:sz="0" w:space="0" w:color="auto"/>
                      </w:divBdr>
                    </w:div>
                    <w:div w:id="361058708">
                      <w:marLeft w:val="0"/>
                      <w:marRight w:val="0"/>
                      <w:marTop w:val="0"/>
                      <w:marBottom w:val="0"/>
                      <w:divBdr>
                        <w:top w:val="none" w:sz="0" w:space="0" w:color="auto"/>
                        <w:left w:val="none" w:sz="0" w:space="0" w:color="auto"/>
                        <w:bottom w:val="none" w:sz="0" w:space="0" w:color="auto"/>
                        <w:right w:val="none" w:sz="0" w:space="0" w:color="auto"/>
                      </w:divBdr>
                      <w:divsChild>
                        <w:div w:id="755519781">
                          <w:marLeft w:val="0"/>
                          <w:marRight w:val="0"/>
                          <w:marTop w:val="0"/>
                          <w:marBottom w:val="0"/>
                          <w:divBdr>
                            <w:top w:val="single" w:sz="6" w:space="0" w:color="EAEAEA"/>
                            <w:left w:val="single" w:sz="6" w:space="0" w:color="EAEAEA"/>
                            <w:bottom w:val="single" w:sz="6" w:space="0" w:color="EAEAEA"/>
                            <w:right w:val="single" w:sz="6" w:space="0" w:color="EAEAEA"/>
                          </w:divBdr>
                          <w:divsChild>
                            <w:div w:id="795648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2713857">
                  <w:marLeft w:val="0"/>
                  <w:marRight w:val="0"/>
                  <w:marTop w:val="0"/>
                  <w:marBottom w:val="0"/>
                  <w:divBdr>
                    <w:top w:val="none" w:sz="0" w:space="0" w:color="auto"/>
                    <w:left w:val="none" w:sz="0" w:space="0" w:color="auto"/>
                    <w:bottom w:val="none" w:sz="0" w:space="0" w:color="auto"/>
                    <w:right w:val="none" w:sz="0" w:space="0" w:color="auto"/>
                  </w:divBdr>
                  <w:divsChild>
                    <w:div w:id="1203979815">
                      <w:marLeft w:val="0"/>
                      <w:marRight w:val="0"/>
                      <w:marTop w:val="60"/>
                      <w:marBottom w:val="0"/>
                      <w:divBdr>
                        <w:top w:val="none" w:sz="0" w:space="0" w:color="auto"/>
                        <w:left w:val="none" w:sz="0" w:space="0" w:color="auto"/>
                        <w:bottom w:val="none" w:sz="0" w:space="0" w:color="auto"/>
                        <w:right w:val="none" w:sz="0" w:space="0" w:color="auto"/>
                      </w:divBdr>
                      <w:divsChild>
                        <w:div w:id="9753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762645">
          <w:marLeft w:val="0"/>
          <w:marRight w:val="0"/>
          <w:marTop w:val="0"/>
          <w:marBottom w:val="0"/>
          <w:divBdr>
            <w:top w:val="none" w:sz="0" w:space="0" w:color="auto"/>
            <w:left w:val="none" w:sz="0" w:space="0" w:color="auto"/>
            <w:bottom w:val="none" w:sz="0" w:space="0" w:color="auto"/>
            <w:right w:val="none" w:sz="0" w:space="0" w:color="auto"/>
          </w:divBdr>
          <w:divsChild>
            <w:div w:id="298264206">
              <w:marLeft w:val="0"/>
              <w:marRight w:val="0"/>
              <w:marTop w:val="240"/>
              <w:marBottom w:val="0"/>
              <w:divBdr>
                <w:top w:val="single" w:sz="6" w:space="4" w:color="auto"/>
                <w:left w:val="single" w:sz="6" w:space="4" w:color="auto"/>
                <w:bottom w:val="single" w:sz="6" w:space="4" w:color="auto"/>
                <w:right w:val="single" w:sz="6" w:space="4" w:color="auto"/>
              </w:divBdr>
              <w:divsChild>
                <w:div w:id="1152940885">
                  <w:marLeft w:val="0"/>
                  <w:marRight w:val="0"/>
                  <w:marTop w:val="0"/>
                  <w:marBottom w:val="0"/>
                  <w:divBdr>
                    <w:top w:val="none" w:sz="0" w:space="0" w:color="auto"/>
                    <w:left w:val="none" w:sz="0" w:space="0" w:color="auto"/>
                    <w:bottom w:val="none" w:sz="0" w:space="0" w:color="auto"/>
                    <w:right w:val="none" w:sz="0" w:space="0" w:color="auto"/>
                  </w:divBdr>
                  <w:divsChild>
                    <w:div w:id="10636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92389">
          <w:marLeft w:val="0"/>
          <w:marRight w:val="0"/>
          <w:marTop w:val="0"/>
          <w:marBottom w:val="0"/>
          <w:divBdr>
            <w:top w:val="none" w:sz="0" w:space="0" w:color="auto"/>
            <w:left w:val="none" w:sz="0" w:space="0" w:color="auto"/>
            <w:bottom w:val="none" w:sz="0" w:space="0" w:color="auto"/>
            <w:right w:val="none" w:sz="0" w:space="0" w:color="auto"/>
          </w:divBdr>
          <w:divsChild>
            <w:div w:id="1587954677">
              <w:marLeft w:val="0"/>
              <w:marRight w:val="0"/>
              <w:marTop w:val="240"/>
              <w:marBottom w:val="0"/>
              <w:divBdr>
                <w:top w:val="single" w:sz="6" w:space="4" w:color="auto"/>
                <w:left w:val="single" w:sz="6" w:space="4" w:color="auto"/>
                <w:bottom w:val="single" w:sz="6" w:space="4" w:color="auto"/>
                <w:right w:val="single" w:sz="6" w:space="4" w:color="auto"/>
              </w:divBdr>
              <w:divsChild>
                <w:div w:id="312223432">
                  <w:marLeft w:val="0"/>
                  <w:marRight w:val="0"/>
                  <w:marTop w:val="0"/>
                  <w:marBottom w:val="0"/>
                  <w:divBdr>
                    <w:top w:val="none" w:sz="0" w:space="0" w:color="auto"/>
                    <w:left w:val="none" w:sz="0" w:space="0" w:color="auto"/>
                    <w:bottom w:val="none" w:sz="0" w:space="0" w:color="auto"/>
                    <w:right w:val="none" w:sz="0" w:space="0" w:color="auto"/>
                  </w:divBdr>
                  <w:divsChild>
                    <w:div w:id="653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26749">
          <w:marLeft w:val="0"/>
          <w:marRight w:val="0"/>
          <w:marTop w:val="0"/>
          <w:marBottom w:val="0"/>
          <w:divBdr>
            <w:top w:val="none" w:sz="0" w:space="0" w:color="auto"/>
            <w:left w:val="none" w:sz="0" w:space="0" w:color="auto"/>
            <w:bottom w:val="none" w:sz="0" w:space="0" w:color="auto"/>
            <w:right w:val="none" w:sz="0" w:space="0" w:color="auto"/>
          </w:divBdr>
          <w:divsChild>
            <w:div w:id="1357387118">
              <w:marLeft w:val="0"/>
              <w:marRight w:val="0"/>
              <w:marTop w:val="240"/>
              <w:marBottom w:val="0"/>
              <w:divBdr>
                <w:top w:val="single" w:sz="6" w:space="4" w:color="auto"/>
                <w:left w:val="single" w:sz="6" w:space="4" w:color="auto"/>
                <w:bottom w:val="single" w:sz="6" w:space="4" w:color="auto"/>
                <w:right w:val="single" w:sz="6" w:space="4" w:color="auto"/>
              </w:divBdr>
              <w:divsChild>
                <w:div w:id="701055897">
                  <w:marLeft w:val="0"/>
                  <w:marRight w:val="0"/>
                  <w:marTop w:val="0"/>
                  <w:marBottom w:val="0"/>
                  <w:divBdr>
                    <w:top w:val="none" w:sz="0" w:space="0" w:color="auto"/>
                    <w:left w:val="none" w:sz="0" w:space="0" w:color="auto"/>
                    <w:bottom w:val="none" w:sz="0" w:space="0" w:color="auto"/>
                    <w:right w:val="none" w:sz="0" w:space="0" w:color="auto"/>
                  </w:divBdr>
                  <w:divsChild>
                    <w:div w:id="1800371603">
                      <w:marLeft w:val="0"/>
                      <w:marRight w:val="0"/>
                      <w:marTop w:val="60"/>
                      <w:marBottom w:val="0"/>
                      <w:divBdr>
                        <w:top w:val="none" w:sz="0" w:space="0" w:color="auto"/>
                        <w:left w:val="none" w:sz="0" w:space="0" w:color="auto"/>
                        <w:bottom w:val="none" w:sz="0" w:space="0" w:color="auto"/>
                        <w:right w:val="none" w:sz="0" w:space="0" w:color="auto"/>
                      </w:divBdr>
                      <w:divsChild>
                        <w:div w:id="191306636">
                          <w:marLeft w:val="0"/>
                          <w:marRight w:val="0"/>
                          <w:marTop w:val="0"/>
                          <w:marBottom w:val="0"/>
                          <w:divBdr>
                            <w:top w:val="none" w:sz="0" w:space="0" w:color="auto"/>
                            <w:left w:val="none" w:sz="0" w:space="0" w:color="auto"/>
                            <w:bottom w:val="none" w:sz="0" w:space="0" w:color="auto"/>
                            <w:right w:val="none" w:sz="0" w:space="0" w:color="auto"/>
                          </w:divBdr>
                          <w:divsChild>
                            <w:div w:id="12017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73168">
                  <w:marLeft w:val="0"/>
                  <w:marRight w:val="0"/>
                  <w:marTop w:val="0"/>
                  <w:marBottom w:val="0"/>
                  <w:divBdr>
                    <w:top w:val="none" w:sz="0" w:space="0" w:color="auto"/>
                    <w:left w:val="none" w:sz="0" w:space="0" w:color="auto"/>
                    <w:bottom w:val="none" w:sz="0" w:space="0" w:color="auto"/>
                    <w:right w:val="none" w:sz="0" w:space="0" w:color="auto"/>
                  </w:divBdr>
                  <w:divsChild>
                    <w:div w:id="1668439962">
                      <w:marLeft w:val="0"/>
                      <w:marRight w:val="0"/>
                      <w:marTop w:val="0"/>
                      <w:marBottom w:val="0"/>
                      <w:divBdr>
                        <w:top w:val="none" w:sz="0" w:space="0" w:color="auto"/>
                        <w:left w:val="none" w:sz="0" w:space="0" w:color="auto"/>
                        <w:bottom w:val="none" w:sz="0" w:space="0" w:color="auto"/>
                        <w:right w:val="none" w:sz="0" w:space="0" w:color="auto"/>
                      </w:divBdr>
                      <w:divsChild>
                        <w:div w:id="975716255">
                          <w:marLeft w:val="0"/>
                          <w:marRight w:val="0"/>
                          <w:marTop w:val="0"/>
                          <w:marBottom w:val="0"/>
                          <w:divBdr>
                            <w:top w:val="single" w:sz="6" w:space="0" w:color="EAEAEA"/>
                            <w:left w:val="single" w:sz="6" w:space="0" w:color="EAEAEA"/>
                            <w:bottom w:val="single" w:sz="6" w:space="0" w:color="EAEAEA"/>
                            <w:right w:val="single" w:sz="6" w:space="0" w:color="EAEAEA"/>
                          </w:divBdr>
                          <w:divsChild>
                            <w:div w:id="50353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971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433630">
          <w:marLeft w:val="0"/>
          <w:marRight w:val="0"/>
          <w:marTop w:val="0"/>
          <w:marBottom w:val="0"/>
          <w:divBdr>
            <w:top w:val="none" w:sz="0" w:space="0" w:color="auto"/>
            <w:left w:val="none" w:sz="0" w:space="0" w:color="auto"/>
            <w:bottom w:val="none" w:sz="0" w:space="0" w:color="auto"/>
            <w:right w:val="none" w:sz="0" w:space="0" w:color="auto"/>
          </w:divBdr>
          <w:divsChild>
            <w:div w:id="1147671198">
              <w:marLeft w:val="0"/>
              <w:marRight w:val="0"/>
              <w:marTop w:val="240"/>
              <w:marBottom w:val="0"/>
              <w:divBdr>
                <w:top w:val="single" w:sz="6" w:space="4" w:color="auto"/>
                <w:left w:val="single" w:sz="6" w:space="4" w:color="auto"/>
                <w:bottom w:val="single" w:sz="6" w:space="4" w:color="auto"/>
                <w:right w:val="single" w:sz="6" w:space="4" w:color="auto"/>
              </w:divBdr>
              <w:divsChild>
                <w:div w:id="1873764894">
                  <w:marLeft w:val="0"/>
                  <w:marRight w:val="0"/>
                  <w:marTop w:val="0"/>
                  <w:marBottom w:val="0"/>
                  <w:divBdr>
                    <w:top w:val="none" w:sz="0" w:space="0" w:color="auto"/>
                    <w:left w:val="none" w:sz="0" w:space="0" w:color="auto"/>
                    <w:bottom w:val="none" w:sz="0" w:space="0" w:color="auto"/>
                    <w:right w:val="none" w:sz="0" w:space="0" w:color="auto"/>
                  </w:divBdr>
                  <w:divsChild>
                    <w:div w:id="1570186008">
                      <w:marLeft w:val="0"/>
                      <w:marRight w:val="0"/>
                      <w:marTop w:val="60"/>
                      <w:marBottom w:val="0"/>
                      <w:divBdr>
                        <w:top w:val="none" w:sz="0" w:space="0" w:color="auto"/>
                        <w:left w:val="none" w:sz="0" w:space="0" w:color="auto"/>
                        <w:bottom w:val="none" w:sz="0" w:space="0" w:color="auto"/>
                        <w:right w:val="none" w:sz="0" w:space="0" w:color="auto"/>
                      </w:divBdr>
                      <w:divsChild>
                        <w:div w:id="1067068258">
                          <w:marLeft w:val="0"/>
                          <w:marRight w:val="0"/>
                          <w:marTop w:val="0"/>
                          <w:marBottom w:val="0"/>
                          <w:divBdr>
                            <w:top w:val="none" w:sz="0" w:space="0" w:color="auto"/>
                            <w:left w:val="none" w:sz="0" w:space="0" w:color="auto"/>
                            <w:bottom w:val="none" w:sz="0" w:space="0" w:color="auto"/>
                            <w:right w:val="none" w:sz="0" w:space="0" w:color="auto"/>
                          </w:divBdr>
                          <w:divsChild>
                            <w:div w:id="151888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12656">
                  <w:marLeft w:val="0"/>
                  <w:marRight w:val="0"/>
                  <w:marTop w:val="0"/>
                  <w:marBottom w:val="0"/>
                  <w:divBdr>
                    <w:top w:val="none" w:sz="0" w:space="0" w:color="auto"/>
                    <w:left w:val="none" w:sz="0" w:space="0" w:color="auto"/>
                    <w:bottom w:val="none" w:sz="0" w:space="0" w:color="auto"/>
                    <w:right w:val="none" w:sz="0" w:space="0" w:color="auto"/>
                  </w:divBdr>
                  <w:divsChild>
                    <w:div w:id="1328629251">
                      <w:marLeft w:val="0"/>
                      <w:marRight w:val="0"/>
                      <w:marTop w:val="0"/>
                      <w:marBottom w:val="0"/>
                      <w:divBdr>
                        <w:top w:val="none" w:sz="0" w:space="0" w:color="auto"/>
                        <w:left w:val="none" w:sz="0" w:space="0" w:color="auto"/>
                        <w:bottom w:val="none" w:sz="0" w:space="0" w:color="auto"/>
                        <w:right w:val="none" w:sz="0" w:space="0" w:color="auto"/>
                      </w:divBdr>
                      <w:divsChild>
                        <w:div w:id="1757631739">
                          <w:marLeft w:val="0"/>
                          <w:marRight w:val="0"/>
                          <w:marTop w:val="0"/>
                          <w:marBottom w:val="0"/>
                          <w:divBdr>
                            <w:top w:val="single" w:sz="6" w:space="0" w:color="EAEAEA"/>
                            <w:left w:val="single" w:sz="6" w:space="0" w:color="EAEAEA"/>
                            <w:bottom w:val="single" w:sz="6" w:space="0" w:color="EAEAEA"/>
                            <w:right w:val="single" w:sz="6" w:space="0" w:color="EAEAEA"/>
                          </w:divBdr>
                          <w:divsChild>
                            <w:div w:id="2925655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48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966807">
          <w:marLeft w:val="0"/>
          <w:marRight w:val="0"/>
          <w:marTop w:val="0"/>
          <w:marBottom w:val="0"/>
          <w:divBdr>
            <w:top w:val="none" w:sz="0" w:space="0" w:color="auto"/>
            <w:left w:val="none" w:sz="0" w:space="0" w:color="auto"/>
            <w:bottom w:val="none" w:sz="0" w:space="0" w:color="auto"/>
            <w:right w:val="none" w:sz="0" w:space="0" w:color="auto"/>
          </w:divBdr>
          <w:divsChild>
            <w:div w:id="1310786261">
              <w:marLeft w:val="0"/>
              <w:marRight w:val="0"/>
              <w:marTop w:val="240"/>
              <w:marBottom w:val="0"/>
              <w:divBdr>
                <w:top w:val="single" w:sz="6" w:space="4" w:color="auto"/>
                <w:left w:val="single" w:sz="6" w:space="4" w:color="auto"/>
                <w:bottom w:val="single" w:sz="6" w:space="4" w:color="auto"/>
                <w:right w:val="single" w:sz="6" w:space="4" w:color="auto"/>
              </w:divBdr>
              <w:divsChild>
                <w:div w:id="250551583">
                  <w:marLeft w:val="0"/>
                  <w:marRight w:val="0"/>
                  <w:marTop w:val="0"/>
                  <w:marBottom w:val="0"/>
                  <w:divBdr>
                    <w:top w:val="none" w:sz="0" w:space="0" w:color="auto"/>
                    <w:left w:val="none" w:sz="0" w:space="0" w:color="auto"/>
                    <w:bottom w:val="none" w:sz="0" w:space="0" w:color="auto"/>
                    <w:right w:val="none" w:sz="0" w:space="0" w:color="auto"/>
                  </w:divBdr>
                  <w:divsChild>
                    <w:div w:id="639195132">
                      <w:marLeft w:val="0"/>
                      <w:marRight w:val="0"/>
                      <w:marTop w:val="0"/>
                      <w:marBottom w:val="0"/>
                      <w:divBdr>
                        <w:top w:val="none" w:sz="0" w:space="0" w:color="auto"/>
                        <w:left w:val="none" w:sz="0" w:space="0" w:color="auto"/>
                        <w:bottom w:val="none" w:sz="0" w:space="0" w:color="auto"/>
                        <w:right w:val="none" w:sz="0" w:space="0" w:color="auto"/>
                      </w:divBdr>
                      <w:divsChild>
                        <w:div w:id="999190807">
                          <w:marLeft w:val="0"/>
                          <w:marRight w:val="0"/>
                          <w:marTop w:val="0"/>
                          <w:marBottom w:val="0"/>
                          <w:divBdr>
                            <w:top w:val="single" w:sz="6" w:space="0" w:color="EAEAEA"/>
                            <w:left w:val="single" w:sz="6" w:space="0" w:color="EAEAEA"/>
                            <w:bottom w:val="single" w:sz="6" w:space="0" w:color="EAEAEA"/>
                            <w:right w:val="single" w:sz="6" w:space="0" w:color="EAEAEA"/>
                          </w:divBdr>
                          <w:divsChild>
                            <w:div w:id="6514523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9475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3846">
          <w:marLeft w:val="0"/>
          <w:marRight w:val="0"/>
          <w:marTop w:val="0"/>
          <w:marBottom w:val="0"/>
          <w:divBdr>
            <w:top w:val="none" w:sz="0" w:space="0" w:color="auto"/>
            <w:left w:val="none" w:sz="0" w:space="0" w:color="auto"/>
            <w:bottom w:val="none" w:sz="0" w:space="0" w:color="auto"/>
            <w:right w:val="none" w:sz="0" w:space="0" w:color="auto"/>
          </w:divBdr>
          <w:divsChild>
            <w:div w:id="1370227830">
              <w:marLeft w:val="0"/>
              <w:marRight w:val="0"/>
              <w:marTop w:val="240"/>
              <w:marBottom w:val="0"/>
              <w:divBdr>
                <w:top w:val="single" w:sz="6" w:space="4" w:color="auto"/>
                <w:left w:val="single" w:sz="6" w:space="4" w:color="auto"/>
                <w:bottom w:val="single" w:sz="6" w:space="4" w:color="auto"/>
                <w:right w:val="single" w:sz="6" w:space="4" w:color="auto"/>
              </w:divBdr>
              <w:divsChild>
                <w:div w:id="578367060">
                  <w:marLeft w:val="0"/>
                  <w:marRight w:val="0"/>
                  <w:marTop w:val="0"/>
                  <w:marBottom w:val="0"/>
                  <w:divBdr>
                    <w:top w:val="none" w:sz="0" w:space="0" w:color="auto"/>
                    <w:left w:val="none" w:sz="0" w:space="0" w:color="auto"/>
                    <w:bottom w:val="none" w:sz="0" w:space="0" w:color="auto"/>
                    <w:right w:val="none" w:sz="0" w:space="0" w:color="auto"/>
                  </w:divBdr>
                  <w:divsChild>
                    <w:div w:id="595096808">
                      <w:marLeft w:val="0"/>
                      <w:marRight w:val="0"/>
                      <w:marTop w:val="60"/>
                      <w:marBottom w:val="0"/>
                      <w:divBdr>
                        <w:top w:val="none" w:sz="0" w:space="0" w:color="auto"/>
                        <w:left w:val="none" w:sz="0" w:space="0" w:color="auto"/>
                        <w:bottom w:val="none" w:sz="0" w:space="0" w:color="auto"/>
                        <w:right w:val="none" w:sz="0" w:space="0" w:color="auto"/>
                      </w:divBdr>
                      <w:divsChild>
                        <w:div w:id="1650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83802">
                  <w:marLeft w:val="0"/>
                  <w:marRight w:val="0"/>
                  <w:marTop w:val="0"/>
                  <w:marBottom w:val="0"/>
                  <w:divBdr>
                    <w:top w:val="none" w:sz="0" w:space="0" w:color="auto"/>
                    <w:left w:val="none" w:sz="0" w:space="0" w:color="auto"/>
                    <w:bottom w:val="none" w:sz="0" w:space="0" w:color="auto"/>
                    <w:right w:val="none" w:sz="0" w:space="0" w:color="auto"/>
                  </w:divBdr>
                  <w:divsChild>
                    <w:div w:id="317341990">
                      <w:marLeft w:val="0"/>
                      <w:marRight w:val="0"/>
                      <w:marTop w:val="0"/>
                      <w:marBottom w:val="0"/>
                      <w:divBdr>
                        <w:top w:val="none" w:sz="0" w:space="0" w:color="auto"/>
                        <w:left w:val="none" w:sz="0" w:space="0" w:color="auto"/>
                        <w:bottom w:val="none" w:sz="0" w:space="0" w:color="auto"/>
                        <w:right w:val="none" w:sz="0" w:space="0" w:color="auto"/>
                      </w:divBdr>
                    </w:div>
                    <w:div w:id="675159661">
                      <w:marLeft w:val="0"/>
                      <w:marRight w:val="0"/>
                      <w:marTop w:val="0"/>
                      <w:marBottom w:val="0"/>
                      <w:divBdr>
                        <w:top w:val="none" w:sz="0" w:space="0" w:color="auto"/>
                        <w:left w:val="none" w:sz="0" w:space="0" w:color="auto"/>
                        <w:bottom w:val="none" w:sz="0" w:space="0" w:color="auto"/>
                        <w:right w:val="none" w:sz="0" w:space="0" w:color="auto"/>
                      </w:divBdr>
                      <w:divsChild>
                        <w:div w:id="2084721374">
                          <w:marLeft w:val="0"/>
                          <w:marRight w:val="0"/>
                          <w:marTop w:val="0"/>
                          <w:marBottom w:val="0"/>
                          <w:divBdr>
                            <w:top w:val="single" w:sz="6" w:space="0" w:color="EAEAEA"/>
                            <w:left w:val="single" w:sz="6" w:space="0" w:color="EAEAEA"/>
                            <w:bottom w:val="single" w:sz="6" w:space="0" w:color="EAEAEA"/>
                            <w:right w:val="single" w:sz="6" w:space="0" w:color="EAEAEA"/>
                          </w:divBdr>
                          <w:divsChild>
                            <w:div w:id="20211980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59076780">
          <w:marLeft w:val="0"/>
          <w:marRight w:val="0"/>
          <w:marTop w:val="0"/>
          <w:marBottom w:val="0"/>
          <w:divBdr>
            <w:top w:val="none" w:sz="0" w:space="0" w:color="auto"/>
            <w:left w:val="none" w:sz="0" w:space="0" w:color="auto"/>
            <w:bottom w:val="none" w:sz="0" w:space="0" w:color="auto"/>
            <w:right w:val="none" w:sz="0" w:space="0" w:color="auto"/>
          </w:divBdr>
          <w:divsChild>
            <w:div w:id="967013146">
              <w:marLeft w:val="0"/>
              <w:marRight w:val="0"/>
              <w:marTop w:val="240"/>
              <w:marBottom w:val="0"/>
              <w:divBdr>
                <w:top w:val="single" w:sz="6" w:space="4" w:color="auto"/>
                <w:left w:val="single" w:sz="6" w:space="4" w:color="auto"/>
                <w:bottom w:val="single" w:sz="6" w:space="4" w:color="auto"/>
                <w:right w:val="single" w:sz="6" w:space="4" w:color="auto"/>
              </w:divBdr>
              <w:divsChild>
                <w:div w:id="2021085101">
                  <w:marLeft w:val="0"/>
                  <w:marRight w:val="0"/>
                  <w:marTop w:val="0"/>
                  <w:marBottom w:val="0"/>
                  <w:divBdr>
                    <w:top w:val="none" w:sz="0" w:space="0" w:color="auto"/>
                    <w:left w:val="none" w:sz="0" w:space="0" w:color="auto"/>
                    <w:bottom w:val="none" w:sz="0" w:space="0" w:color="auto"/>
                    <w:right w:val="none" w:sz="0" w:space="0" w:color="auto"/>
                  </w:divBdr>
                  <w:divsChild>
                    <w:div w:id="11191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791701">
          <w:marLeft w:val="0"/>
          <w:marRight w:val="0"/>
          <w:marTop w:val="0"/>
          <w:marBottom w:val="0"/>
          <w:divBdr>
            <w:top w:val="none" w:sz="0" w:space="0" w:color="auto"/>
            <w:left w:val="none" w:sz="0" w:space="0" w:color="auto"/>
            <w:bottom w:val="none" w:sz="0" w:space="0" w:color="auto"/>
            <w:right w:val="none" w:sz="0" w:space="0" w:color="auto"/>
          </w:divBdr>
          <w:divsChild>
            <w:div w:id="1811365030">
              <w:marLeft w:val="0"/>
              <w:marRight w:val="0"/>
              <w:marTop w:val="240"/>
              <w:marBottom w:val="0"/>
              <w:divBdr>
                <w:top w:val="single" w:sz="6" w:space="4" w:color="auto"/>
                <w:left w:val="single" w:sz="6" w:space="4" w:color="auto"/>
                <w:bottom w:val="single" w:sz="6" w:space="4" w:color="auto"/>
                <w:right w:val="single" w:sz="6" w:space="4" w:color="auto"/>
              </w:divBdr>
              <w:divsChild>
                <w:div w:id="171841600">
                  <w:marLeft w:val="0"/>
                  <w:marRight w:val="0"/>
                  <w:marTop w:val="0"/>
                  <w:marBottom w:val="0"/>
                  <w:divBdr>
                    <w:top w:val="none" w:sz="0" w:space="0" w:color="auto"/>
                    <w:left w:val="none" w:sz="0" w:space="0" w:color="auto"/>
                    <w:bottom w:val="none" w:sz="0" w:space="0" w:color="auto"/>
                    <w:right w:val="none" w:sz="0" w:space="0" w:color="auto"/>
                  </w:divBdr>
                  <w:divsChild>
                    <w:div w:id="5067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1280">
          <w:marLeft w:val="0"/>
          <w:marRight w:val="0"/>
          <w:marTop w:val="0"/>
          <w:marBottom w:val="0"/>
          <w:divBdr>
            <w:top w:val="none" w:sz="0" w:space="0" w:color="auto"/>
            <w:left w:val="none" w:sz="0" w:space="0" w:color="auto"/>
            <w:bottom w:val="none" w:sz="0" w:space="0" w:color="auto"/>
            <w:right w:val="none" w:sz="0" w:space="0" w:color="auto"/>
          </w:divBdr>
          <w:divsChild>
            <w:div w:id="1586920372">
              <w:marLeft w:val="0"/>
              <w:marRight w:val="0"/>
              <w:marTop w:val="240"/>
              <w:marBottom w:val="0"/>
              <w:divBdr>
                <w:top w:val="single" w:sz="6" w:space="4" w:color="auto"/>
                <w:left w:val="single" w:sz="6" w:space="4" w:color="auto"/>
                <w:bottom w:val="single" w:sz="6" w:space="4" w:color="auto"/>
                <w:right w:val="single" w:sz="6" w:space="4" w:color="auto"/>
              </w:divBdr>
              <w:divsChild>
                <w:div w:id="126440632">
                  <w:marLeft w:val="0"/>
                  <w:marRight w:val="0"/>
                  <w:marTop w:val="0"/>
                  <w:marBottom w:val="0"/>
                  <w:divBdr>
                    <w:top w:val="none" w:sz="0" w:space="0" w:color="auto"/>
                    <w:left w:val="none" w:sz="0" w:space="0" w:color="auto"/>
                    <w:bottom w:val="none" w:sz="0" w:space="0" w:color="auto"/>
                    <w:right w:val="none" w:sz="0" w:space="0" w:color="auto"/>
                  </w:divBdr>
                  <w:divsChild>
                    <w:div w:id="831335016">
                      <w:marLeft w:val="0"/>
                      <w:marRight w:val="0"/>
                      <w:marTop w:val="0"/>
                      <w:marBottom w:val="0"/>
                      <w:divBdr>
                        <w:top w:val="none" w:sz="0" w:space="0" w:color="auto"/>
                        <w:left w:val="none" w:sz="0" w:space="0" w:color="auto"/>
                        <w:bottom w:val="none" w:sz="0" w:space="0" w:color="auto"/>
                        <w:right w:val="none" w:sz="0" w:space="0" w:color="auto"/>
                      </w:divBdr>
                    </w:div>
                    <w:div w:id="1561401876">
                      <w:marLeft w:val="0"/>
                      <w:marRight w:val="0"/>
                      <w:marTop w:val="0"/>
                      <w:marBottom w:val="0"/>
                      <w:divBdr>
                        <w:top w:val="none" w:sz="0" w:space="0" w:color="auto"/>
                        <w:left w:val="none" w:sz="0" w:space="0" w:color="auto"/>
                        <w:bottom w:val="none" w:sz="0" w:space="0" w:color="auto"/>
                        <w:right w:val="none" w:sz="0" w:space="0" w:color="auto"/>
                      </w:divBdr>
                      <w:divsChild>
                        <w:div w:id="307050939">
                          <w:marLeft w:val="0"/>
                          <w:marRight w:val="0"/>
                          <w:marTop w:val="0"/>
                          <w:marBottom w:val="0"/>
                          <w:divBdr>
                            <w:top w:val="single" w:sz="6" w:space="0" w:color="EAEAEA"/>
                            <w:left w:val="single" w:sz="6" w:space="0" w:color="EAEAEA"/>
                            <w:bottom w:val="single" w:sz="6" w:space="0" w:color="EAEAEA"/>
                            <w:right w:val="single" w:sz="6" w:space="0" w:color="EAEAEA"/>
                          </w:divBdr>
                          <w:divsChild>
                            <w:div w:id="17042873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3775494">
                  <w:marLeft w:val="0"/>
                  <w:marRight w:val="0"/>
                  <w:marTop w:val="0"/>
                  <w:marBottom w:val="0"/>
                  <w:divBdr>
                    <w:top w:val="none" w:sz="0" w:space="0" w:color="auto"/>
                    <w:left w:val="none" w:sz="0" w:space="0" w:color="auto"/>
                    <w:bottom w:val="none" w:sz="0" w:space="0" w:color="auto"/>
                    <w:right w:val="none" w:sz="0" w:space="0" w:color="auto"/>
                  </w:divBdr>
                  <w:divsChild>
                    <w:div w:id="1454210857">
                      <w:marLeft w:val="0"/>
                      <w:marRight w:val="0"/>
                      <w:marTop w:val="60"/>
                      <w:marBottom w:val="0"/>
                      <w:divBdr>
                        <w:top w:val="none" w:sz="0" w:space="0" w:color="auto"/>
                        <w:left w:val="none" w:sz="0" w:space="0" w:color="auto"/>
                        <w:bottom w:val="none" w:sz="0" w:space="0" w:color="auto"/>
                        <w:right w:val="none" w:sz="0" w:space="0" w:color="auto"/>
                      </w:divBdr>
                      <w:divsChild>
                        <w:div w:id="847906283">
                          <w:marLeft w:val="0"/>
                          <w:marRight w:val="0"/>
                          <w:marTop w:val="0"/>
                          <w:marBottom w:val="0"/>
                          <w:divBdr>
                            <w:top w:val="none" w:sz="0" w:space="0" w:color="auto"/>
                            <w:left w:val="none" w:sz="0" w:space="0" w:color="auto"/>
                            <w:bottom w:val="none" w:sz="0" w:space="0" w:color="auto"/>
                            <w:right w:val="none" w:sz="0" w:space="0" w:color="auto"/>
                          </w:divBdr>
                          <w:divsChild>
                            <w:div w:id="1021317132">
                              <w:marLeft w:val="0"/>
                              <w:marRight w:val="0"/>
                              <w:marTop w:val="0"/>
                              <w:marBottom w:val="0"/>
                              <w:divBdr>
                                <w:top w:val="none" w:sz="0" w:space="0" w:color="auto"/>
                                <w:left w:val="none" w:sz="0" w:space="0" w:color="auto"/>
                                <w:bottom w:val="none" w:sz="0" w:space="0" w:color="auto"/>
                                <w:right w:val="none" w:sz="0" w:space="0" w:color="auto"/>
                              </w:divBdr>
                            </w:div>
                          </w:divsChild>
                        </w:div>
                        <w:div w:id="1227035334">
                          <w:marLeft w:val="0"/>
                          <w:marRight w:val="0"/>
                          <w:marTop w:val="0"/>
                          <w:marBottom w:val="0"/>
                          <w:divBdr>
                            <w:top w:val="none" w:sz="0" w:space="0" w:color="auto"/>
                            <w:left w:val="none" w:sz="0" w:space="0" w:color="auto"/>
                            <w:bottom w:val="none" w:sz="0" w:space="0" w:color="auto"/>
                            <w:right w:val="none" w:sz="0" w:space="0" w:color="auto"/>
                          </w:divBdr>
                        </w:div>
                        <w:div w:id="1930582425">
                          <w:marLeft w:val="0"/>
                          <w:marRight w:val="0"/>
                          <w:marTop w:val="0"/>
                          <w:marBottom w:val="0"/>
                          <w:divBdr>
                            <w:top w:val="none" w:sz="0" w:space="0" w:color="auto"/>
                            <w:left w:val="none" w:sz="0" w:space="0" w:color="auto"/>
                            <w:bottom w:val="none" w:sz="0" w:space="0" w:color="auto"/>
                            <w:right w:val="none" w:sz="0" w:space="0" w:color="auto"/>
                          </w:divBdr>
                          <w:divsChild>
                            <w:div w:id="2475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9385857">
          <w:marLeft w:val="0"/>
          <w:marRight w:val="0"/>
          <w:marTop w:val="0"/>
          <w:marBottom w:val="0"/>
          <w:divBdr>
            <w:top w:val="none" w:sz="0" w:space="0" w:color="auto"/>
            <w:left w:val="none" w:sz="0" w:space="0" w:color="auto"/>
            <w:bottom w:val="none" w:sz="0" w:space="0" w:color="auto"/>
            <w:right w:val="none" w:sz="0" w:space="0" w:color="auto"/>
          </w:divBdr>
          <w:divsChild>
            <w:div w:id="280848490">
              <w:marLeft w:val="0"/>
              <w:marRight w:val="0"/>
              <w:marTop w:val="240"/>
              <w:marBottom w:val="0"/>
              <w:divBdr>
                <w:top w:val="single" w:sz="6" w:space="4" w:color="auto"/>
                <w:left w:val="single" w:sz="6" w:space="4" w:color="auto"/>
                <w:bottom w:val="single" w:sz="6" w:space="4" w:color="auto"/>
                <w:right w:val="single" w:sz="6" w:space="4" w:color="auto"/>
              </w:divBdr>
              <w:divsChild>
                <w:div w:id="312223163">
                  <w:marLeft w:val="0"/>
                  <w:marRight w:val="0"/>
                  <w:marTop w:val="0"/>
                  <w:marBottom w:val="0"/>
                  <w:divBdr>
                    <w:top w:val="none" w:sz="0" w:space="0" w:color="auto"/>
                    <w:left w:val="none" w:sz="0" w:space="0" w:color="auto"/>
                    <w:bottom w:val="none" w:sz="0" w:space="0" w:color="auto"/>
                    <w:right w:val="none" w:sz="0" w:space="0" w:color="auto"/>
                  </w:divBdr>
                  <w:divsChild>
                    <w:div w:id="172799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165856">
          <w:marLeft w:val="0"/>
          <w:marRight w:val="0"/>
          <w:marTop w:val="0"/>
          <w:marBottom w:val="0"/>
          <w:divBdr>
            <w:top w:val="none" w:sz="0" w:space="0" w:color="auto"/>
            <w:left w:val="none" w:sz="0" w:space="0" w:color="auto"/>
            <w:bottom w:val="none" w:sz="0" w:space="0" w:color="auto"/>
            <w:right w:val="none" w:sz="0" w:space="0" w:color="auto"/>
          </w:divBdr>
          <w:divsChild>
            <w:div w:id="652953737">
              <w:marLeft w:val="0"/>
              <w:marRight w:val="0"/>
              <w:marTop w:val="240"/>
              <w:marBottom w:val="0"/>
              <w:divBdr>
                <w:top w:val="single" w:sz="6" w:space="4" w:color="auto"/>
                <w:left w:val="single" w:sz="6" w:space="4" w:color="auto"/>
                <w:bottom w:val="single" w:sz="6" w:space="4" w:color="auto"/>
                <w:right w:val="single" w:sz="6" w:space="4" w:color="auto"/>
              </w:divBdr>
              <w:divsChild>
                <w:div w:id="477723708">
                  <w:marLeft w:val="0"/>
                  <w:marRight w:val="0"/>
                  <w:marTop w:val="0"/>
                  <w:marBottom w:val="0"/>
                  <w:divBdr>
                    <w:top w:val="none" w:sz="0" w:space="0" w:color="auto"/>
                    <w:left w:val="none" w:sz="0" w:space="0" w:color="auto"/>
                    <w:bottom w:val="none" w:sz="0" w:space="0" w:color="auto"/>
                    <w:right w:val="none" w:sz="0" w:space="0" w:color="auto"/>
                  </w:divBdr>
                  <w:divsChild>
                    <w:div w:id="2075541546">
                      <w:marLeft w:val="0"/>
                      <w:marRight w:val="0"/>
                      <w:marTop w:val="60"/>
                      <w:marBottom w:val="0"/>
                      <w:divBdr>
                        <w:top w:val="none" w:sz="0" w:space="0" w:color="auto"/>
                        <w:left w:val="none" w:sz="0" w:space="0" w:color="auto"/>
                        <w:bottom w:val="none" w:sz="0" w:space="0" w:color="auto"/>
                        <w:right w:val="none" w:sz="0" w:space="0" w:color="auto"/>
                      </w:divBdr>
                      <w:divsChild>
                        <w:div w:id="573051027">
                          <w:marLeft w:val="0"/>
                          <w:marRight w:val="0"/>
                          <w:marTop w:val="0"/>
                          <w:marBottom w:val="0"/>
                          <w:divBdr>
                            <w:top w:val="none" w:sz="0" w:space="0" w:color="auto"/>
                            <w:left w:val="none" w:sz="0" w:space="0" w:color="auto"/>
                            <w:bottom w:val="none" w:sz="0" w:space="0" w:color="auto"/>
                            <w:right w:val="none" w:sz="0" w:space="0" w:color="auto"/>
                          </w:divBdr>
                          <w:divsChild>
                            <w:div w:id="839127152">
                              <w:marLeft w:val="0"/>
                              <w:marRight w:val="0"/>
                              <w:marTop w:val="0"/>
                              <w:marBottom w:val="0"/>
                              <w:divBdr>
                                <w:top w:val="none" w:sz="0" w:space="0" w:color="auto"/>
                                <w:left w:val="none" w:sz="0" w:space="0" w:color="auto"/>
                                <w:bottom w:val="none" w:sz="0" w:space="0" w:color="auto"/>
                                <w:right w:val="none" w:sz="0" w:space="0" w:color="auto"/>
                              </w:divBdr>
                            </w:div>
                          </w:divsChild>
                        </w:div>
                        <w:div w:id="1730760306">
                          <w:marLeft w:val="0"/>
                          <w:marRight w:val="0"/>
                          <w:marTop w:val="0"/>
                          <w:marBottom w:val="0"/>
                          <w:divBdr>
                            <w:top w:val="none" w:sz="0" w:space="0" w:color="auto"/>
                            <w:left w:val="none" w:sz="0" w:space="0" w:color="auto"/>
                            <w:bottom w:val="none" w:sz="0" w:space="0" w:color="auto"/>
                            <w:right w:val="none" w:sz="0" w:space="0" w:color="auto"/>
                          </w:divBdr>
                          <w:divsChild>
                            <w:div w:id="1526627636">
                              <w:marLeft w:val="0"/>
                              <w:marRight w:val="0"/>
                              <w:marTop w:val="0"/>
                              <w:marBottom w:val="0"/>
                              <w:divBdr>
                                <w:top w:val="none" w:sz="0" w:space="0" w:color="auto"/>
                                <w:left w:val="none" w:sz="0" w:space="0" w:color="auto"/>
                                <w:bottom w:val="none" w:sz="0" w:space="0" w:color="auto"/>
                                <w:right w:val="none" w:sz="0" w:space="0" w:color="auto"/>
                              </w:divBdr>
                            </w:div>
                          </w:divsChild>
                        </w:div>
                        <w:div w:id="17846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22229">
                  <w:marLeft w:val="0"/>
                  <w:marRight w:val="0"/>
                  <w:marTop w:val="0"/>
                  <w:marBottom w:val="0"/>
                  <w:divBdr>
                    <w:top w:val="none" w:sz="0" w:space="0" w:color="auto"/>
                    <w:left w:val="none" w:sz="0" w:space="0" w:color="auto"/>
                    <w:bottom w:val="none" w:sz="0" w:space="0" w:color="auto"/>
                    <w:right w:val="none" w:sz="0" w:space="0" w:color="auto"/>
                  </w:divBdr>
                  <w:divsChild>
                    <w:div w:id="69084313">
                      <w:marLeft w:val="0"/>
                      <w:marRight w:val="0"/>
                      <w:marTop w:val="0"/>
                      <w:marBottom w:val="0"/>
                      <w:divBdr>
                        <w:top w:val="none" w:sz="0" w:space="0" w:color="auto"/>
                        <w:left w:val="none" w:sz="0" w:space="0" w:color="auto"/>
                        <w:bottom w:val="none" w:sz="0" w:space="0" w:color="auto"/>
                        <w:right w:val="none" w:sz="0" w:space="0" w:color="auto"/>
                      </w:divBdr>
                      <w:divsChild>
                        <w:div w:id="1209337363">
                          <w:marLeft w:val="0"/>
                          <w:marRight w:val="0"/>
                          <w:marTop w:val="0"/>
                          <w:marBottom w:val="0"/>
                          <w:divBdr>
                            <w:top w:val="single" w:sz="6" w:space="0" w:color="EAEAEA"/>
                            <w:left w:val="single" w:sz="6" w:space="0" w:color="EAEAEA"/>
                            <w:bottom w:val="single" w:sz="6" w:space="0" w:color="EAEAEA"/>
                            <w:right w:val="single" w:sz="6" w:space="0" w:color="EAEAEA"/>
                          </w:divBdr>
                          <w:divsChild>
                            <w:div w:id="5362382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3265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634532">
          <w:marLeft w:val="0"/>
          <w:marRight w:val="0"/>
          <w:marTop w:val="0"/>
          <w:marBottom w:val="0"/>
          <w:divBdr>
            <w:top w:val="none" w:sz="0" w:space="0" w:color="auto"/>
            <w:left w:val="none" w:sz="0" w:space="0" w:color="auto"/>
            <w:bottom w:val="none" w:sz="0" w:space="0" w:color="auto"/>
            <w:right w:val="none" w:sz="0" w:space="0" w:color="auto"/>
          </w:divBdr>
          <w:divsChild>
            <w:div w:id="528761132">
              <w:marLeft w:val="0"/>
              <w:marRight w:val="0"/>
              <w:marTop w:val="240"/>
              <w:marBottom w:val="0"/>
              <w:divBdr>
                <w:top w:val="single" w:sz="6" w:space="4" w:color="auto"/>
                <w:left w:val="single" w:sz="6" w:space="4" w:color="auto"/>
                <w:bottom w:val="single" w:sz="6" w:space="4" w:color="auto"/>
                <w:right w:val="single" w:sz="6" w:space="4" w:color="auto"/>
              </w:divBdr>
              <w:divsChild>
                <w:div w:id="897474998">
                  <w:marLeft w:val="0"/>
                  <w:marRight w:val="0"/>
                  <w:marTop w:val="0"/>
                  <w:marBottom w:val="0"/>
                  <w:divBdr>
                    <w:top w:val="none" w:sz="0" w:space="0" w:color="auto"/>
                    <w:left w:val="none" w:sz="0" w:space="0" w:color="auto"/>
                    <w:bottom w:val="none" w:sz="0" w:space="0" w:color="auto"/>
                    <w:right w:val="none" w:sz="0" w:space="0" w:color="auto"/>
                  </w:divBdr>
                  <w:divsChild>
                    <w:div w:id="124127334">
                      <w:marLeft w:val="0"/>
                      <w:marRight w:val="0"/>
                      <w:marTop w:val="0"/>
                      <w:marBottom w:val="0"/>
                      <w:divBdr>
                        <w:top w:val="none" w:sz="0" w:space="0" w:color="auto"/>
                        <w:left w:val="none" w:sz="0" w:space="0" w:color="auto"/>
                        <w:bottom w:val="none" w:sz="0" w:space="0" w:color="auto"/>
                        <w:right w:val="none" w:sz="0" w:space="0" w:color="auto"/>
                      </w:divBdr>
                      <w:divsChild>
                        <w:div w:id="1832871012">
                          <w:marLeft w:val="0"/>
                          <w:marRight w:val="0"/>
                          <w:marTop w:val="0"/>
                          <w:marBottom w:val="0"/>
                          <w:divBdr>
                            <w:top w:val="single" w:sz="6" w:space="0" w:color="EAEAEA"/>
                            <w:left w:val="single" w:sz="6" w:space="0" w:color="EAEAEA"/>
                            <w:bottom w:val="single" w:sz="6" w:space="0" w:color="EAEAEA"/>
                            <w:right w:val="single" w:sz="6" w:space="0" w:color="EAEAEA"/>
                          </w:divBdr>
                          <w:divsChild>
                            <w:div w:id="1369528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915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332373">
          <w:marLeft w:val="0"/>
          <w:marRight w:val="0"/>
          <w:marTop w:val="0"/>
          <w:marBottom w:val="0"/>
          <w:divBdr>
            <w:top w:val="none" w:sz="0" w:space="0" w:color="auto"/>
            <w:left w:val="none" w:sz="0" w:space="0" w:color="auto"/>
            <w:bottom w:val="none" w:sz="0" w:space="0" w:color="auto"/>
            <w:right w:val="none" w:sz="0" w:space="0" w:color="auto"/>
          </w:divBdr>
          <w:divsChild>
            <w:div w:id="1750344462">
              <w:marLeft w:val="0"/>
              <w:marRight w:val="0"/>
              <w:marTop w:val="240"/>
              <w:marBottom w:val="0"/>
              <w:divBdr>
                <w:top w:val="single" w:sz="6" w:space="4" w:color="auto"/>
                <w:left w:val="single" w:sz="6" w:space="4" w:color="auto"/>
                <w:bottom w:val="single" w:sz="6" w:space="4" w:color="auto"/>
                <w:right w:val="single" w:sz="6" w:space="4" w:color="auto"/>
              </w:divBdr>
              <w:divsChild>
                <w:div w:id="221063467">
                  <w:marLeft w:val="0"/>
                  <w:marRight w:val="0"/>
                  <w:marTop w:val="0"/>
                  <w:marBottom w:val="0"/>
                  <w:divBdr>
                    <w:top w:val="none" w:sz="0" w:space="0" w:color="auto"/>
                    <w:left w:val="none" w:sz="0" w:space="0" w:color="auto"/>
                    <w:bottom w:val="none" w:sz="0" w:space="0" w:color="auto"/>
                    <w:right w:val="none" w:sz="0" w:space="0" w:color="auto"/>
                  </w:divBdr>
                  <w:divsChild>
                    <w:div w:id="462575519">
                      <w:marLeft w:val="0"/>
                      <w:marRight w:val="0"/>
                      <w:marTop w:val="60"/>
                      <w:marBottom w:val="0"/>
                      <w:divBdr>
                        <w:top w:val="none" w:sz="0" w:space="0" w:color="auto"/>
                        <w:left w:val="none" w:sz="0" w:space="0" w:color="auto"/>
                        <w:bottom w:val="none" w:sz="0" w:space="0" w:color="auto"/>
                        <w:right w:val="none" w:sz="0" w:space="0" w:color="auto"/>
                      </w:divBdr>
                      <w:divsChild>
                        <w:div w:id="3425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07808">
                  <w:marLeft w:val="0"/>
                  <w:marRight w:val="0"/>
                  <w:marTop w:val="0"/>
                  <w:marBottom w:val="0"/>
                  <w:divBdr>
                    <w:top w:val="none" w:sz="0" w:space="0" w:color="auto"/>
                    <w:left w:val="none" w:sz="0" w:space="0" w:color="auto"/>
                    <w:bottom w:val="none" w:sz="0" w:space="0" w:color="auto"/>
                    <w:right w:val="none" w:sz="0" w:space="0" w:color="auto"/>
                  </w:divBdr>
                  <w:divsChild>
                    <w:div w:id="601499845">
                      <w:marLeft w:val="0"/>
                      <w:marRight w:val="0"/>
                      <w:marTop w:val="0"/>
                      <w:marBottom w:val="0"/>
                      <w:divBdr>
                        <w:top w:val="none" w:sz="0" w:space="0" w:color="auto"/>
                        <w:left w:val="none" w:sz="0" w:space="0" w:color="auto"/>
                        <w:bottom w:val="none" w:sz="0" w:space="0" w:color="auto"/>
                        <w:right w:val="none" w:sz="0" w:space="0" w:color="auto"/>
                      </w:divBdr>
                      <w:divsChild>
                        <w:div w:id="1897735115">
                          <w:marLeft w:val="0"/>
                          <w:marRight w:val="0"/>
                          <w:marTop w:val="0"/>
                          <w:marBottom w:val="0"/>
                          <w:divBdr>
                            <w:top w:val="single" w:sz="6" w:space="0" w:color="EAEAEA"/>
                            <w:left w:val="single" w:sz="6" w:space="0" w:color="EAEAEA"/>
                            <w:bottom w:val="single" w:sz="6" w:space="0" w:color="EAEAEA"/>
                            <w:right w:val="single" w:sz="6" w:space="0" w:color="EAEAEA"/>
                          </w:divBdr>
                          <w:divsChild>
                            <w:div w:id="1564365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87183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8256">
          <w:marLeft w:val="0"/>
          <w:marRight w:val="0"/>
          <w:marTop w:val="0"/>
          <w:marBottom w:val="0"/>
          <w:divBdr>
            <w:top w:val="none" w:sz="0" w:space="0" w:color="auto"/>
            <w:left w:val="none" w:sz="0" w:space="0" w:color="auto"/>
            <w:bottom w:val="none" w:sz="0" w:space="0" w:color="auto"/>
            <w:right w:val="none" w:sz="0" w:space="0" w:color="auto"/>
          </w:divBdr>
          <w:divsChild>
            <w:div w:id="55443692">
              <w:marLeft w:val="0"/>
              <w:marRight w:val="0"/>
              <w:marTop w:val="240"/>
              <w:marBottom w:val="0"/>
              <w:divBdr>
                <w:top w:val="single" w:sz="6" w:space="4" w:color="auto"/>
                <w:left w:val="single" w:sz="6" w:space="4" w:color="auto"/>
                <w:bottom w:val="single" w:sz="6" w:space="4" w:color="auto"/>
                <w:right w:val="single" w:sz="6" w:space="4" w:color="auto"/>
              </w:divBdr>
              <w:divsChild>
                <w:div w:id="760763922">
                  <w:marLeft w:val="0"/>
                  <w:marRight w:val="0"/>
                  <w:marTop w:val="0"/>
                  <w:marBottom w:val="0"/>
                  <w:divBdr>
                    <w:top w:val="none" w:sz="0" w:space="0" w:color="auto"/>
                    <w:left w:val="none" w:sz="0" w:space="0" w:color="auto"/>
                    <w:bottom w:val="none" w:sz="0" w:space="0" w:color="auto"/>
                    <w:right w:val="none" w:sz="0" w:space="0" w:color="auto"/>
                  </w:divBdr>
                  <w:divsChild>
                    <w:div w:id="592519055">
                      <w:marLeft w:val="0"/>
                      <w:marRight w:val="0"/>
                      <w:marTop w:val="0"/>
                      <w:marBottom w:val="0"/>
                      <w:divBdr>
                        <w:top w:val="none" w:sz="0" w:space="0" w:color="auto"/>
                        <w:left w:val="none" w:sz="0" w:space="0" w:color="auto"/>
                        <w:bottom w:val="none" w:sz="0" w:space="0" w:color="auto"/>
                        <w:right w:val="none" w:sz="0" w:space="0" w:color="auto"/>
                      </w:divBdr>
                    </w:div>
                    <w:div w:id="1596161531">
                      <w:marLeft w:val="0"/>
                      <w:marRight w:val="0"/>
                      <w:marTop w:val="0"/>
                      <w:marBottom w:val="0"/>
                      <w:divBdr>
                        <w:top w:val="none" w:sz="0" w:space="0" w:color="auto"/>
                        <w:left w:val="none" w:sz="0" w:space="0" w:color="auto"/>
                        <w:bottom w:val="none" w:sz="0" w:space="0" w:color="auto"/>
                        <w:right w:val="none" w:sz="0" w:space="0" w:color="auto"/>
                      </w:divBdr>
                      <w:divsChild>
                        <w:div w:id="848914432">
                          <w:marLeft w:val="0"/>
                          <w:marRight w:val="0"/>
                          <w:marTop w:val="0"/>
                          <w:marBottom w:val="0"/>
                          <w:divBdr>
                            <w:top w:val="single" w:sz="6" w:space="0" w:color="EAEAEA"/>
                            <w:left w:val="single" w:sz="6" w:space="0" w:color="EAEAEA"/>
                            <w:bottom w:val="single" w:sz="6" w:space="0" w:color="EAEAEA"/>
                            <w:right w:val="single" w:sz="6" w:space="0" w:color="EAEAEA"/>
                          </w:divBdr>
                          <w:divsChild>
                            <w:div w:id="10606384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78552528">
                  <w:marLeft w:val="0"/>
                  <w:marRight w:val="0"/>
                  <w:marTop w:val="0"/>
                  <w:marBottom w:val="0"/>
                  <w:divBdr>
                    <w:top w:val="none" w:sz="0" w:space="0" w:color="auto"/>
                    <w:left w:val="none" w:sz="0" w:space="0" w:color="auto"/>
                    <w:bottom w:val="none" w:sz="0" w:space="0" w:color="auto"/>
                    <w:right w:val="none" w:sz="0" w:space="0" w:color="auto"/>
                  </w:divBdr>
                  <w:divsChild>
                    <w:div w:id="649864141">
                      <w:marLeft w:val="0"/>
                      <w:marRight w:val="0"/>
                      <w:marTop w:val="60"/>
                      <w:marBottom w:val="0"/>
                      <w:divBdr>
                        <w:top w:val="none" w:sz="0" w:space="0" w:color="auto"/>
                        <w:left w:val="none" w:sz="0" w:space="0" w:color="auto"/>
                        <w:bottom w:val="none" w:sz="0" w:space="0" w:color="auto"/>
                        <w:right w:val="none" w:sz="0" w:space="0" w:color="auto"/>
                      </w:divBdr>
                      <w:divsChild>
                        <w:div w:id="37192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709972">
          <w:marLeft w:val="0"/>
          <w:marRight w:val="0"/>
          <w:marTop w:val="0"/>
          <w:marBottom w:val="0"/>
          <w:divBdr>
            <w:top w:val="none" w:sz="0" w:space="0" w:color="auto"/>
            <w:left w:val="none" w:sz="0" w:space="0" w:color="auto"/>
            <w:bottom w:val="none" w:sz="0" w:space="0" w:color="auto"/>
            <w:right w:val="none" w:sz="0" w:space="0" w:color="auto"/>
          </w:divBdr>
          <w:divsChild>
            <w:div w:id="614559140">
              <w:marLeft w:val="0"/>
              <w:marRight w:val="0"/>
              <w:marTop w:val="240"/>
              <w:marBottom w:val="0"/>
              <w:divBdr>
                <w:top w:val="single" w:sz="6" w:space="4" w:color="auto"/>
                <w:left w:val="single" w:sz="6" w:space="4" w:color="auto"/>
                <w:bottom w:val="single" w:sz="6" w:space="4" w:color="auto"/>
                <w:right w:val="single" w:sz="6" w:space="4" w:color="auto"/>
              </w:divBdr>
              <w:divsChild>
                <w:div w:id="1040590898">
                  <w:marLeft w:val="0"/>
                  <w:marRight w:val="0"/>
                  <w:marTop w:val="0"/>
                  <w:marBottom w:val="0"/>
                  <w:divBdr>
                    <w:top w:val="none" w:sz="0" w:space="0" w:color="auto"/>
                    <w:left w:val="none" w:sz="0" w:space="0" w:color="auto"/>
                    <w:bottom w:val="none" w:sz="0" w:space="0" w:color="auto"/>
                    <w:right w:val="none" w:sz="0" w:space="0" w:color="auto"/>
                  </w:divBdr>
                  <w:divsChild>
                    <w:div w:id="410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735836">
          <w:marLeft w:val="0"/>
          <w:marRight w:val="0"/>
          <w:marTop w:val="0"/>
          <w:marBottom w:val="0"/>
          <w:divBdr>
            <w:top w:val="none" w:sz="0" w:space="0" w:color="auto"/>
            <w:left w:val="none" w:sz="0" w:space="0" w:color="auto"/>
            <w:bottom w:val="none" w:sz="0" w:space="0" w:color="auto"/>
            <w:right w:val="none" w:sz="0" w:space="0" w:color="auto"/>
          </w:divBdr>
          <w:divsChild>
            <w:div w:id="1359745161">
              <w:marLeft w:val="0"/>
              <w:marRight w:val="0"/>
              <w:marTop w:val="240"/>
              <w:marBottom w:val="0"/>
              <w:divBdr>
                <w:top w:val="single" w:sz="6" w:space="4" w:color="auto"/>
                <w:left w:val="single" w:sz="6" w:space="4" w:color="auto"/>
                <w:bottom w:val="single" w:sz="6" w:space="4" w:color="auto"/>
                <w:right w:val="single" w:sz="6" w:space="4" w:color="auto"/>
              </w:divBdr>
              <w:divsChild>
                <w:div w:id="1569876483">
                  <w:marLeft w:val="0"/>
                  <w:marRight w:val="0"/>
                  <w:marTop w:val="0"/>
                  <w:marBottom w:val="0"/>
                  <w:divBdr>
                    <w:top w:val="none" w:sz="0" w:space="0" w:color="auto"/>
                    <w:left w:val="none" w:sz="0" w:space="0" w:color="auto"/>
                    <w:bottom w:val="none" w:sz="0" w:space="0" w:color="auto"/>
                    <w:right w:val="none" w:sz="0" w:space="0" w:color="auto"/>
                  </w:divBdr>
                  <w:divsChild>
                    <w:div w:id="785806910">
                      <w:marLeft w:val="0"/>
                      <w:marRight w:val="0"/>
                      <w:marTop w:val="0"/>
                      <w:marBottom w:val="0"/>
                      <w:divBdr>
                        <w:top w:val="none" w:sz="0" w:space="0" w:color="auto"/>
                        <w:left w:val="none" w:sz="0" w:space="0" w:color="auto"/>
                        <w:bottom w:val="none" w:sz="0" w:space="0" w:color="auto"/>
                        <w:right w:val="none" w:sz="0" w:space="0" w:color="auto"/>
                      </w:divBdr>
                      <w:divsChild>
                        <w:div w:id="1372807690">
                          <w:marLeft w:val="0"/>
                          <w:marRight w:val="0"/>
                          <w:marTop w:val="0"/>
                          <w:marBottom w:val="0"/>
                          <w:divBdr>
                            <w:top w:val="single" w:sz="6" w:space="0" w:color="EAEAEA"/>
                            <w:left w:val="single" w:sz="6" w:space="0" w:color="EAEAEA"/>
                            <w:bottom w:val="single" w:sz="6" w:space="0" w:color="EAEAEA"/>
                            <w:right w:val="single" w:sz="6" w:space="0" w:color="EAEAEA"/>
                          </w:divBdr>
                          <w:divsChild>
                            <w:div w:id="1575355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955626092">
                      <w:marLeft w:val="0"/>
                      <w:marRight w:val="0"/>
                      <w:marTop w:val="0"/>
                      <w:marBottom w:val="0"/>
                      <w:divBdr>
                        <w:top w:val="none" w:sz="0" w:space="0" w:color="auto"/>
                        <w:left w:val="none" w:sz="0" w:space="0" w:color="auto"/>
                        <w:bottom w:val="none" w:sz="0" w:space="0" w:color="auto"/>
                        <w:right w:val="none" w:sz="0" w:space="0" w:color="auto"/>
                      </w:divBdr>
                    </w:div>
                  </w:divsChild>
                </w:div>
                <w:div w:id="1600720936">
                  <w:marLeft w:val="0"/>
                  <w:marRight w:val="0"/>
                  <w:marTop w:val="0"/>
                  <w:marBottom w:val="0"/>
                  <w:divBdr>
                    <w:top w:val="none" w:sz="0" w:space="0" w:color="auto"/>
                    <w:left w:val="none" w:sz="0" w:space="0" w:color="auto"/>
                    <w:bottom w:val="none" w:sz="0" w:space="0" w:color="auto"/>
                    <w:right w:val="none" w:sz="0" w:space="0" w:color="auto"/>
                  </w:divBdr>
                  <w:divsChild>
                    <w:div w:id="746151014">
                      <w:marLeft w:val="0"/>
                      <w:marRight w:val="0"/>
                      <w:marTop w:val="60"/>
                      <w:marBottom w:val="0"/>
                      <w:divBdr>
                        <w:top w:val="none" w:sz="0" w:space="0" w:color="auto"/>
                        <w:left w:val="none" w:sz="0" w:space="0" w:color="auto"/>
                        <w:bottom w:val="none" w:sz="0" w:space="0" w:color="auto"/>
                        <w:right w:val="none" w:sz="0" w:space="0" w:color="auto"/>
                      </w:divBdr>
                      <w:divsChild>
                        <w:div w:id="309478906">
                          <w:marLeft w:val="0"/>
                          <w:marRight w:val="0"/>
                          <w:marTop w:val="0"/>
                          <w:marBottom w:val="0"/>
                          <w:divBdr>
                            <w:top w:val="none" w:sz="0" w:space="0" w:color="auto"/>
                            <w:left w:val="none" w:sz="0" w:space="0" w:color="auto"/>
                            <w:bottom w:val="none" w:sz="0" w:space="0" w:color="auto"/>
                            <w:right w:val="none" w:sz="0" w:space="0" w:color="auto"/>
                          </w:divBdr>
                          <w:divsChild>
                            <w:div w:id="768280076">
                              <w:marLeft w:val="0"/>
                              <w:marRight w:val="0"/>
                              <w:marTop w:val="0"/>
                              <w:marBottom w:val="0"/>
                              <w:divBdr>
                                <w:top w:val="none" w:sz="0" w:space="0" w:color="auto"/>
                                <w:left w:val="none" w:sz="0" w:space="0" w:color="auto"/>
                                <w:bottom w:val="none" w:sz="0" w:space="0" w:color="auto"/>
                                <w:right w:val="none" w:sz="0" w:space="0" w:color="auto"/>
                              </w:divBdr>
                              <w:divsChild>
                                <w:div w:id="1405255650">
                                  <w:marLeft w:val="0"/>
                                  <w:marRight w:val="0"/>
                                  <w:marTop w:val="0"/>
                                  <w:marBottom w:val="0"/>
                                  <w:divBdr>
                                    <w:top w:val="none" w:sz="0" w:space="0" w:color="auto"/>
                                    <w:left w:val="none" w:sz="0" w:space="0" w:color="auto"/>
                                    <w:bottom w:val="none" w:sz="0" w:space="0" w:color="auto"/>
                                    <w:right w:val="none" w:sz="0" w:space="0" w:color="auto"/>
                                  </w:divBdr>
                                  <w:divsChild>
                                    <w:div w:id="641423675">
                                      <w:marLeft w:val="0"/>
                                      <w:marRight w:val="0"/>
                                      <w:marTop w:val="0"/>
                                      <w:marBottom w:val="0"/>
                                      <w:divBdr>
                                        <w:top w:val="none" w:sz="0" w:space="0" w:color="auto"/>
                                        <w:left w:val="none" w:sz="0" w:space="0" w:color="auto"/>
                                        <w:bottom w:val="none" w:sz="0" w:space="0" w:color="auto"/>
                                        <w:right w:val="none" w:sz="0" w:space="0" w:color="auto"/>
                                      </w:divBdr>
                                      <w:divsChild>
                                        <w:div w:id="1658000436">
                                          <w:marLeft w:val="0"/>
                                          <w:marRight w:val="0"/>
                                          <w:marTop w:val="0"/>
                                          <w:marBottom w:val="0"/>
                                          <w:divBdr>
                                            <w:top w:val="none" w:sz="0" w:space="0" w:color="auto"/>
                                            <w:left w:val="none" w:sz="0" w:space="0" w:color="auto"/>
                                            <w:bottom w:val="none" w:sz="0" w:space="0" w:color="auto"/>
                                            <w:right w:val="none" w:sz="0" w:space="0" w:color="auto"/>
                                          </w:divBdr>
                                          <w:divsChild>
                                            <w:div w:id="48177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0734919">
          <w:marLeft w:val="0"/>
          <w:marRight w:val="0"/>
          <w:marTop w:val="0"/>
          <w:marBottom w:val="0"/>
          <w:divBdr>
            <w:top w:val="none" w:sz="0" w:space="0" w:color="auto"/>
            <w:left w:val="none" w:sz="0" w:space="0" w:color="auto"/>
            <w:bottom w:val="none" w:sz="0" w:space="0" w:color="auto"/>
            <w:right w:val="none" w:sz="0" w:space="0" w:color="auto"/>
          </w:divBdr>
          <w:divsChild>
            <w:div w:id="864290191">
              <w:marLeft w:val="0"/>
              <w:marRight w:val="0"/>
              <w:marTop w:val="240"/>
              <w:marBottom w:val="0"/>
              <w:divBdr>
                <w:top w:val="single" w:sz="6" w:space="4" w:color="auto"/>
                <w:left w:val="single" w:sz="6" w:space="4" w:color="auto"/>
                <w:bottom w:val="single" w:sz="6" w:space="4" w:color="auto"/>
                <w:right w:val="single" w:sz="6" w:space="4" w:color="auto"/>
              </w:divBdr>
              <w:divsChild>
                <w:div w:id="89860310">
                  <w:marLeft w:val="0"/>
                  <w:marRight w:val="0"/>
                  <w:marTop w:val="0"/>
                  <w:marBottom w:val="0"/>
                  <w:divBdr>
                    <w:top w:val="none" w:sz="0" w:space="0" w:color="auto"/>
                    <w:left w:val="none" w:sz="0" w:space="0" w:color="auto"/>
                    <w:bottom w:val="none" w:sz="0" w:space="0" w:color="auto"/>
                    <w:right w:val="none" w:sz="0" w:space="0" w:color="auto"/>
                  </w:divBdr>
                  <w:divsChild>
                    <w:div w:id="97412480">
                      <w:marLeft w:val="0"/>
                      <w:marRight w:val="0"/>
                      <w:marTop w:val="0"/>
                      <w:marBottom w:val="0"/>
                      <w:divBdr>
                        <w:top w:val="none" w:sz="0" w:space="0" w:color="auto"/>
                        <w:left w:val="none" w:sz="0" w:space="0" w:color="auto"/>
                        <w:bottom w:val="none" w:sz="0" w:space="0" w:color="auto"/>
                        <w:right w:val="none" w:sz="0" w:space="0" w:color="auto"/>
                      </w:divBdr>
                      <w:divsChild>
                        <w:div w:id="1366903343">
                          <w:marLeft w:val="0"/>
                          <w:marRight w:val="0"/>
                          <w:marTop w:val="0"/>
                          <w:marBottom w:val="0"/>
                          <w:divBdr>
                            <w:top w:val="single" w:sz="6" w:space="0" w:color="EAEAEA"/>
                            <w:left w:val="single" w:sz="6" w:space="0" w:color="EAEAEA"/>
                            <w:bottom w:val="single" w:sz="6" w:space="0" w:color="EAEAEA"/>
                            <w:right w:val="single" w:sz="6" w:space="0" w:color="EAEAEA"/>
                          </w:divBdr>
                          <w:divsChild>
                            <w:div w:id="2624233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55008710">
                      <w:marLeft w:val="0"/>
                      <w:marRight w:val="0"/>
                      <w:marTop w:val="0"/>
                      <w:marBottom w:val="0"/>
                      <w:divBdr>
                        <w:top w:val="none" w:sz="0" w:space="0" w:color="auto"/>
                        <w:left w:val="none" w:sz="0" w:space="0" w:color="auto"/>
                        <w:bottom w:val="none" w:sz="0" w:space="0" w:color="auto"/>
                        <w:right w:val="none" w:sz="0" w:space="0" w:color="auto"/>
                      </w:divBdr>
                    </w:div>
                  </w:divsChild>
                </w:div>
                <w:div w:id="769199636">
                  <w:marLeft w:val="0"/>
                  <w:marRight w:val="0"/>
                  <w:marTop w:val="0"/>
                  <w:marBottom w:val="0"/>
                  <w:divBdr>
                    <w:top w:val="none" w:sz="0" w:space="0" w:color="auto"/>
                    <w:left w:val="none" w:sz="0" w:space="0" w:color="auto"/>
                    <w:bottom w:val="none" w:sz="0" w:space="0" w:color="auto"/>
                    <w:right w:val="none" w:sz="0" w:space="0" w:color="auto"/>
                  </w:divBdr>
                  <w:divsChild>
                    <w:div w:id="100609218">
                      <w:marLeft w:val="0"/>
                      <w:marRight w:val="0"/>
                      <w:marTop w:val="60"/>
                      <w:marBottom w:val="0"/>
                      <w:divBdr>
                        <w:top w:val="none" w:sz="0" w:space="0" w:color="auto"/>
                        <w:left w:val="none" w:sz="0" w:space="0" w:color="auto"/>
                        <w:bottom w:val="none" w:sz="0" w:space="0" w:color="auto"/>
                        <w:right w:val="none" w:sz="0" w:space="0" w:color="auto"/>
                      </w:divBdr>
                      <w:divsChild>
                        <w:div w:id="1425346551">
                          <w:marLeft w:val="0"/>
                          <w:marRight w:val="0"/>
                          <w:marTop w:val="0"/>
                          <w:marBottom w:val="0"/>
                          <w:divBdr>
                            <w:top w:val="none" w:sz="0" w:space="0" w:color="auto"/>
                            <w:left w:val="none" w:sz="0" w:space="0" w:color="auto"/>
                            <w:bottom w:val="none" w:sz="0" w:space="0" w:color="auto"/>
                            <w:right w:val="none" w:sz="0" w:space="0" w:color="auto"/>
                          </w:divBdr>
                          <w:divsChild>
                            <w:div w:id="7102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796829">
          <w:marLeft w:val="0"/>
          <w:marRight w:val="0"/>
          <w:marTop w:val="0"/>
          <w:marBottom w:val="0"/>
          <w:divBdr>
            <w:top w:val="none" w:sz="0" w:space="0" w:color="auto"/>
            <w:left w:val="none" w:sz="0" w:space="0" w:color="auto"/>
            <w:bottom w:val="none" w:sz="0" w:space="0" w:color="auto"/>
            <w:right w:val="none" w:sz="0" w:space="0" w:color="auto"/>
          </w:divBdr>
          <w:divsChild>
            <w:div w:id="1682586203">
              <w:marLeft w:val="0"/>
              <w:marRight w:val="0"/>
              <w:marTop w:val="240"/>
              <w:marBottom w:val="0"/>
              <w:divBdr>
                <w:top w:val="single" w:sz="6" w:space="4" w:color="auto"/>
                <w:left w:val="single" w:sz="6" w:space="4" w:color="auto"/>
                <w:bottom w:val="single" w:sz="6" w:space="4" w:color="auto"/>
                <w:right w:val="single" w:sz="6" w:space="4" w:color="auto"/>
              </w:divBdr>
              <w:divsChild>
                <w:div w:id="1176503432">
                  <w:marLeft w:val="0"/>
                  <w:marRight w:val="0"/>
                  <w:marTop w:val="0"/>
                  <w:marBottom w:val="0"/>
                  <w:divBdr>
                    <w:top w:val="none" w:sz="0" w:space="0" w:color="auto"/>
                    <w:left w:val="none" w:sz="0" w:space="0" w:color="auto"/>
                    <w:bottom w:val="none" w:sz="0" w:space="0" w:color="auto"/>
                    <w:right w:val="none" w:sz="0" w:space="0" w:color="auto"/>
                  </w:divBdr>
                  <w:divsChild>
                    <w:div w:id="732119013">
                      <w:marLeft w:val="0"/>
                      <w:marRight w:val="0"/>
                      <w:marTop w:val="0"/>
                      <w:marBottom w:val="0"/>
                      <w:divBdr>
                        <w:top w:val="none" w:sz="0" w:space="0" w:color="auto"/>
                        <w:left w:val="none" w:sz="0" w:space="0" w:color="auto"/>
                        <w:bottom w:val="none" w:sz="0" w:space="0" w:color="auto"/>
                        <w:right w:val="none" w:sz="0" w:space="0" w:color="auto"/>
                      </w:divBdr>
                      <w:divsChild>
                        <w:div w:id="1896308510">
                          <w:marLeft w:val="0"/>
                          <w:marRight w:val="0"/>
                          <w:marTop w:val="0"/>
                          <w:marBottom w:val="0"/>
                          <w:divBdr>
                            <w:top w:val="single" w:sz="6" w:space="0" w:color="EAEAEA"/>
                            <w:left w:val="single" w:sz="6" w:space="0" w:color="EAEAEA"/>
                            <w:bottom w:val="single" w:sz="6" w:space="0" w:color="EAEAEA"/>
                            <w:right w:val="single" w:sz="6" w:space="0" w:color="EAEAEA"/>
                          </w:divBdr>
                          <w:divsChild>
                            <w:div w:id="13684844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01171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4986">
          <w:marLeft w:val="0"/>
          <w:marRight w:val="0"/>
          <w:marTop w:val="0"/>
          <w:marBottom w:val="0"/>
          <w:divBdr>
            <w:top w:val="none" w:sz="0" w:space="0" w:color="auto"/>
            <w:left w:val="none" w:sz="0" w:space="0" w:color="auto"/>
            <w:bottom w:val="none" w:sz="0" w:space="0" w:color="auto"/>
            <w:right w:val="none" w:sz="0" w:space="0" w:color="auto"/>
          </w:divBdr>
          <w:divsChild>
            <w:div w:id="178158730">
              <w:marLeft w:val="0"/>
              <w:marRight w:val="0"/>
              <w:marTop w:val="240"/>
              <w:marBottom w:val="0"/>
              <w:divBdr>
                <w:top w:val="single" w:sz="6" w:space="4" w:color="auto"/>
                <w:left w:val="single" w:sz="6" w:space="4" w:color="auto"/>
                <w:bottom w:val="single" w:sz="6" w:space="4" w:color="auto"/>
                <w:right w:val="single" w:sz="6" w:space="4" w:color="auto"/>
              </w:divBdr>
              <w:divsChild>
                <w:div w:id="1106535885">
                  <w:marLeft w:val="0"/>
                  <w:marRight w:val="0"/>
                  <w:marTop w:val="0"/>
                  <w:marBottom w:val="0"/>
                  <w:divBdr>
                    <w:top w:val="none" w:sz="0" w:space="0" w:color="auto"/>
                    <w:left w:val="none" w:sz="0" w:space="0" w:color="auto"/>
                    <w:bottom w:val="none" w:sz="0" w:space="0" w:color="auto"/>
                    <w:right w:val="none" w:sz="0" w:space="0" w:color="auto"/>
                  </w:divBdr>
                  <w:divsChild>
                    <w:div w:id="14045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199548">
          <w:marLeft w:val="0"/>
          <w:marRight w:val="0"/>
          <w:marTop w:val="0"/>
          <w:marBottom w:val="0"/>
          <w:divBdr>
            <w:top w:val="none" w:sz="0" w:space="0" w:color="auto"/>
            <w:left w:val="none" w:sz="0" w:space="0" w:color="auto"/>
            <w:bottom w:val="none" w:sz="0" w:space="0" w:color="auto"/>
            <w:right w:val="none" w:sz="0" w:space="0" w:color="auto"/>
          </w:divBdr>
          <w:divsChild>
            <w:div w:id="1133809">
              <w:marLeft w:val="0"/>
              <w:marRight w:val="0"/>
              <w:marTop w:val="240"/>
              <w:marBottom w:val="0"/>
              <w:divBdr>
                <w:top w:val="single" w:sz="6" w:space="4" w:color="auto"/>
                <w:left w:val="single" w:sz="6" w:space="4" w:color="auto"/>
                <w:bottom w:val="single" w:sz="6" w:space="4" w:color="auto"/>
                <w:right w:val="single" w:sz="6" w:space="4" w:color="auto"/>
              </w:divBdr>
              <w:divsChild>
                <w:div w:id="2021395791">
                  <w:marLeft w:val="0"/>
                  <w:marRight w:val="0"/>
                  <w:marTop w:val="0"/>
                  <w:marBottom w:val="0"/>
                  <w:divBdr>
                    <w:top w:val="none" w:sz="0" w:space="0" w:color="auto"/>
                    <w:left w:val="none" w:sz="0" w:space="0" w:color="auto"/>
                    <w:bottom w:val="none" w:sz="0" w:space="0" w:color="auto"/>
                    <w:right w:val="none" w:sz="0" w:space="0" w:color="auto"/>
                  </w:divBdr>
                  <w:divsChild>
                    <w:div w:id="744302127">
                      <w:marLeft w:val="0"/>
                      <w:marRight w:val="0"/>
                      <w:marTop w:val="0"/>
                      <w:marBottom w:val="0"/>
                      <w:divBdr>
                        <w:top w:val="none" w:sz="0" w:space="0" w:color="auto"/>
                        <w:left w:val="none" w:sz="0" w:space="0" w:color="auto"/>
                        <w:bottom w:val="none" w:sz="0" w:space="0" w:color="auto"/>
                        <w:right w:val="none" w:sz="0" w:space="0" w:color="auto"/>
                      </w:divBdr>
                      <w:divsChild>
                        <w:div w:id="898975156">
                          <w:marLeft w:val="0"/>
                          <w:marRight w:val="0"/>
                          <w:marTop w:val="0"/>
                          <w:marBottom w:val="0"/>
                          <w:divBdr>
                            <w:top w:val="single" w:sz="6" w:space="0" w:color="EAEAEA"/>
                            <w:left w:val="single" w:sz="6" w:space="0" w:color="EAEAEA"/>
                            <w:bottom w:val="single" w:sz="6" w:space="0" w:color="EAEAEA"/>
                            <w:right w:val="single" w:sz="6" w:space="0" w:color="EAEAEA"/>
                          </w:divBdr>
                          <w:divsChild>
                            <w:div w:id="1147673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091808745">
                      <w:marLeft w:val="0"/>
                      <w:marRight w:val="0"/>
                      <w:marTop w:val="0"/>
                      <w:marBottom w:val="0"/>
                      <w:divBdr>
                        <w:top w:val="none" w:sz="0" w:space="0" w:color="auto"/>
                        <w:left w:val="none" w:sz="0" w:space="0" w:color="auto"/>
                        <w:bottom w:val="none" w:sz="0" w:space="0" w:color="auto"/>
                        <w:right w:val="none" w:sz="0" w:space="0" w:color="auto"/>
                      </w:divBdr>
                    </w:div>
                  </w:divsChild>
                </w:div>
                <w:div w:id="2047563762">
                  <w:marLeft w:val="0"/>
                  <w:marRight w:val="0"/>
                  <w:marTop w:val="0"/>
                  <w:marBottom w:val="0"/>
                  <w:divBdr>
                    <w:top w:val="none" w:sz="0" w:space="0" w:color="auto"/>
                    <w:left w:val="none" w:sz="0" w:space="0" w:color="auto"/>
                    <w:bottom w:val="none" w:sz="0" w:space="0" w:color="auto"/>
                    <w:right w:val="none" w:sz="0" w:space="0" w:color="auto"/>
                  </w:divBdr>
                  <w:divsChild>
                    <w:div w:id="811562312">
                      <w:marLeft w:val="0"/>
                      <w:marRight w:val="0"/>
                      <w:marTop w:val="60"/>
                      <w:marBottom w:val="0"/>
                      <w:divBdr>
                        <w:top w:val="none" w:sz="0" w:space="0" w:color="auto"/>
                        <w:left w:val="none" w:sz="0" w:space="0" w:color="auto"/>
                        <w:bottom w:val="none" w:sz="0" w:space="0" w:color="auto"/>
                        <w:right w:val="none" w:sz="0" w:space="0" w:color="auto"/>
                      </w:divBdr>
                      <w:divsChild>
                        <w:div w:id="247157410">
                          <w:marLeft w:val="0"/>
                          <w:marRight w:val="0"/>
                          <w:marTop w:val="0"/>
                          <w:marBottom w:val="0"/>
                          <w:divBdr>
                            <w:top w:val="none" w:sz="0" w:space="0" w:color="auto"/>
                            <w:left w:val="none" w:sz="0" w:space="0" w:color="auto"/>
                            <w:bottom w:val="none" w:sz="0" w:space="0" w:color="auto"/>
                            <w:right w:val="none" w:sz="0" w:space="0" w:color="auto"/>
                          </w:divBdr>
                          <w:divsChild>
                            <w:div w:id="1262839929">
                              <w:marLeft w:val="0"/>
                              <w:marRight w:val="0"/>
                              <w:marTop w:val="0"/>
                              <w:marBottom w:val="0"/>
                              <w:divBdr>
                                <w:top w:val="none" w:sz="0" w:space="0" w:color="auto"/>
                                <w:left w:val="none" w:sz="0" w:space="0" w:color="auto"/>
                                <w:bottom w:val="none" w:sz="0" w:space="0" w:color="auto"/>
                                <w:right w:val="none" w:sz="0" w:space="0" w:color="auto"/>
                              </w:divBdr>
                            </w:div>
                          </w:divsChild>
                        </w:div>
                        <w:div w:id="339624978">
                          <w:marLeft w:val="0"/>
                          <w:marRight w:val="0"/>
                          <w:marTop w:val="0"/>
                          <w:marBottom w:val="0"/>
                          <w:divBdr>
                            <w:top w:val="none" w:sz="0" w:space="0" w:color="auto"/>
                            <w:left w:val="none" w:sz="0" w:space="0" w:color="auto"/>
                            <w:bottom w:val="none" w:sz="0" w:space="0" w:color="auto"/>
                            <w:right w:val="none" w:sz="0" w:space="0" w:color="auto"/>
                          </w:divBdr>
                        </w:div>
                        <w:div w:id="1168709552">
                          <w:marLeft w:val="0"/>
                          <w:marRight w:val="0"/>
                          <w:marTop w:val="0"/>
                          <w:marBottom w:val="0"/>
                          <w:divBdr>
                            <w:top w:val="none" w:sz="0" w:space="0" w:color="auto"/>
                            <w:left w:val="none" w:sz="0" w:space="0" w:color="auto"/>
                            <w:bottom w:val="none" w:sz="0" w:space="0" w:color="auto"/>
                            <w:right w:val="none" w:sz="0" w:space="0" w:color="auto"/>
                          </w:divBdr>
                          <w:divsChild>
                            <w:div w:id="2556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6111258">
          <w:marLeft w:val="0"/>
          <w:marRight w:val="0"/>
          <w:marTop w:val="0"/>
          <w:marBottom w:val="0"/>
          <w:divBdr>
            <w:top w:val="none" w:sz="0" w:space="0" w:color="auto"/>
            <w:left w:val="none" w:sz="0" w:space="0" w:color="auto"/>
            <w:bottom w:val="none" w:sz="0" w:space="0" w:color="auto"/>
            <w:right w:val="none" w:sz="0" w:space="0" w:color="auto"/>
          </w:divBdr>
          <w:divsChild>
            <w:div w:id="1876505129">
              <w:marLeft w:val="0"/>
              <w:marRight w:val="0"/>
              <w:marTop w:val="240"/>
              <w:marBottom w:val="0"/>
              <w:divBdr>
                <w:top w:val="single" w:sz="6" w:space="4" w:color="auto"/>
                <w:left w:val="single" w:sz="6" w:space="4" w:color="auto"/>
                <w:bottom w:val="single" w:sz="6" w:space="4" w:color="auto"/>
                <w:right w:val="single" w:sz="6" w:space="4" w:color="auto"/>
              </w:divBdr>
              <w:divsChild>
                <w:div w:id="1507937419">
                  <w:marLeft w:val="0"/>
                  <w:marRight w:val="0"/>
                  <w:marTop w:val="0"/>
                  <w:marBottom w:val="0"/>
                  <w:divBdr>
                    <w:top w:val="none" w:sz="0" w:space="0" w:color="auto"/>
                    <w:left w:val="none" w:sz="0" w:space="0" w:color="auto"/>
                    <w:bottom w:val="none" w:sz="0" w:space="0" w:color="auto"/>
                    <w:right w:val="none" w:sz="0" w:space="0" w:color="auto"/>
                  </w:divBdr>
                  <w:divsChild>
                    <w:div w:id="1603340197">
                      <w:marLeft w:val="0"/>
                      <w:marRight w:val="0"/>
                      <w:marTop w:val="0"/>
                      <w:marBottom w:val="0"/>
                      <w:divBdr>
                        <w:top w:val="none" w:sz="0" w:space="0" w:color="auto"/>
                        <w:left w:val="none" w:sz="0" w:space="0" w:color="auto"/>
                        <w:bottom w:val="none" w:sz="0" w:space="0" w:color="auto"/>
                        <w:right w:val="none" w:sz="0" w:space="0" w:color="auto"/>
                      </w:divBdr>
                      <w:divsChild>
                        <w:div w:id="511720251">
                          <w:marLeft w:val="0"/>
                          <w:marRight w:val="0"/>
                          <w:marTop w:val="0"/>
                          <w:marBottom w:val="0"/>
                          <w:divBdr>
                            <w:top w:val="single" w:sz="6" w:space="0" w:color="EAEAEA"/>
                            <w:left w:val="single" w:sz="6" w:space="0" w:color="EAEAEA"/>
                            <w:bottom w:val="single" w:sz="6" w:space="0" w:color="EAEAEA"/>
                            <w:right w:val="single" w:sz="6" w:space="0" w:color="EAEAEA"/>
                          </w:divBdr>
                          <w:divsChild>
                            <w:div w:id="1284341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700273906">
                      <w:marLeft w:val="0"/>
                      <w:marRight w:val="0"/>
                      <w:marTop w:val="0"/>
                      <w:marBottom w:val="0"/>
                      <w:divBdr>
                        <w:top w:val="none" w:sz="0" w:space="0" w:color="auto"/>
                        <w:left w:val="none" w:sz="0" w:space="0" w:color="auto"/>
                        <w:bottom w:val="none" w:sz="0" w:space="0" w:color="auto"/>
                        <w:right w:val="none" w:sz="0" w:space="0" w:color="auto"/>
                      </w:divBdr>
                    </w:div>
                  </w:divsChild>
                </w:div>
                <w:div w:id="1812399911">
                  <w:marLeft w:val="0"/>
                  <w:marRight w:val="0"/>
                  <w:marTop w:val="0"/>
                  <w:marBottom w:val="0"/>
                  <w:divBdr>
                    <w:top w:val="none" w:sz="0" w:space="0" w:color="auto"/>
                    <w:left w:val="none" w:sz="0" w:space="0" w:color="auto"/>
                    <w:bottom w:val="none" w:sz="0" w:space="0" w:color="auto"/>
                    <w:right w:val="none" w:sz="0" w:space="0" w:color="auto"/>
                  </w:divBdr>
                  <w:divsChild>
                    <w:div w:id="1829441580">
                      <w:marLeft w:val="0"/>
                      <w:marRight w:val="0"/>
                      <w:marTop w:val="60"/>
                      <w:marBottom w:val="0"/>
                      <w:divBdr>
                        <w:top w:val="none" w:sz="0" w:space="0" w:color="auto"/>
                        <w:left w:val="none" w:sz="0" w:space="0" w:color="auto"/>
                        <w:bottom w:val="none" w:sz="0" w:space="0" w:color="auto"/>
                        <w:right w:val="none" w:sz="0" w:space="0" w:color="auto"/>
                      </w:divBdr>
                      <w:divsChild>
                        <w:div w:id="2001928502">
                          <w:marLeft w:val="0"/>
                          <w:marRight w:val="0"/>
                          <w:marTop w:val="0"/>
                          <w:marBottom w:val="0"/>
                          <w:divBdr>
                            <w:top w:val="none" w:sz="0" w:space="0" w:color="auto"/>
                            <w:left w:val="none" w:sz="0" w:space="0" w:color="auto"/>
                            <w:bottom w:val="none" w:sz="0" w:space="0" w:color="auto"/>
                            <w:right w:val="none" w:sz="0" w:space="0" w:color="auto"/>
                          </w:divBdr>
                          <w:divsChild>
                            <w:div w:id="43725038">
                              <w:marLeft w:val="0"/>
                              <w:marRight w:val="0"/>
                              <w:marTop w:val="0"/>
                              <w:marBottom w:val="0"/>
                              <w:divBdr>
                                <w:top w:val="none" w:sz="0" w:space="0" w:color="auto"/>
                                <w:left w:val="none" w:sz="0" w:space="0" w:color="auto"/>
                                <w:bottom w:val="none" w:sz="0" w:space="0" w:color="auto"/>
                                <w:right w:val="none" w:sz="0" w:space="0" w:color="auto"/>
                              </w:divBdr>
                            </w:div>
                            <w:div w:id="2129541838">
                              <w:marLeft w:val="0"/>
                              <w:marRight w:val="0"/>
                              <w:marTop w:val="0"/>
                              <w:marBottom w:val="0"/>
                              <w:divBdr>
                                <w:top w:val="none" w:sz="0" w:space="0" w:color="auto"/>
                                <w:left w:val="none" w:sz="0" w:space="0" w:color="auto"/>
                                <w:bottom w:val="none" w:sz="0" w:space="0" w:color="auto"/>
                                <w:right w:val="none" w:sz="0" w:space="0" w:color="auto"/>
                              </w:divBdr>
                              <w:divsChild>
                                <w:div w:id="20142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803464">
          <w:marLeft w:val="0"/>
          <w:marRight w:val="0"/>
          <w:marTop w:val="0"/>
          <w:marBottom w:val="0"/>
          <w:divBdr>
            <w:top w:val="none" w:sz="0" w:space="0" w:color="auto"/>
            <w:left w:val="none" w:sz="0" w:space="0" w:color="auto"/>
            <w:bottom w:val="none" w:sz="0" w:space="0" w:color="auto"/>
            <w:right w:val="none" w:sz="0" w:space="0" w:color="auto"/>
          </w:divBdr>
          <w:divsChild>
            <w:div w:id="1568110269">
              <w:marLeft w:val="0"/>
              <w:marRight w:val="0"/>
              <w:marTop w:val="240"/>
              <w:marBottom w:val="0"/>
              <w:divBdr>
                <w:top w:val="single" w:sz="6" w:space="4" w:color="auto"/>
                <w:left w:val="single" w:sz="6" w:space="4" w:color="auto"/>
                <w:bottom w:val="single" w:sz="6" w:space="4" w:color="auto"/>
                <w:right w:val="single" w:sz="6" w:space="4" w:color="auto"/>
              </w:divBdr>
              <w:divsChild>
                <w:div w:id="642975883">
                  <w:marLeft w:val="0"/>
                  <w:marRight w:val="0"/>
                  <w:marTop w:val="0"/>
                  <w:marBottom w:val="0"/>
                  <w:divBdr>
                    <w:top w:val="none" w:sz="0" w:space="0" w:color="auto"/>
                    <w:left w:val="none" w:sz="0" w:space="0" w:color="auto"/>
                    <w:bottom w:val="none" w:sz="0" w:space="0" w:color="auto"/>
                    <w:right w:val="none" w:sz="0" w:space="0" w:color="auto"/>
                  </w:divBdr>
                  <w:divsChild>
                    <w:div w:id="986859676">
                      <w:marLeft w:val="0"/>
                      <w:marRight w:val="0"/>
                      <w:marTop w:val="0"/>
                      <w:marBottom w:val="0"/>
                      <w:divBdr>
                        <w:top w:val="none" w:sz="0" w:space="0" w:color="auto"/>
                        <w:left w:val="none" w:sz="0" w:space="0" w:color="auto"/>
                        <w:bottom w:val="none" w:sz="0" w:space="0" w:color="auto"/>
                        <w:right w:val="none" w:sz="0" w:space="0" w:color="auto"/>
                      </w:divBdr>
                      <w:divsChild>
                        <w:div w:id="2134015837">
                          <w:marLeft w:val="0"/>
                          <w:marRight w:val="0"/>
                          <w:marTop w:val="0"/>
                          <w:marBottom w:val="0"/>
                          <w:divBdr>
                            <w:top w:val="single" w:sz="6" w:space="0" w:color="EAEAEA"/>
                            <w:left w:val="single" w:sz="6" w:space="0" w:color="EAEAEA"/>
                            <w:bottom w:val="single" w:sz="6" w:space="0" w:color="EAEAEA"/>
                            <w:right w:val="single" w:sz="6" w:space="0" w:color="EAEAEA"/>
                          </w:divBdr>
                          <w:divsChild>
                            <w:div w:id="10169256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202018528">
                      <w:marLeft w:val="0"/>
                      <w:marRight w:val="0"/>
                      <w:marTop w:val="0"/>
                      <w:marBottom w:val="0"/>
                      <w:divBdr>
                        <w:top w:val="none" w:sz="0" w:space="0" w:color="auto"/>
                        <w:left w:val="none" w:sz="0" w:space="0" w:color="auto"/>
                        <w:bottom w:val="none" w:sz="0" w:space="0" w:color="auto"/>
                        <w:right w:val="none" w:sz="0" w:space="0" w:color="auto"/>
                      </w:divBdr>
                    </w:div>
                  </w:divsChild>
                </w:div>
                <w:div w:id="1160996370">
                  <w:marLeft w:val="0"/>
                  <w:marRight w:val="0"/>
                  <w:marTop w:val="0"/>
                  <w:marBottom w:val="0"/>
                  <w:divBdr>
                    <w:top w:val="none" w:sz="0" w:space="0" w:color="auto"/>
                    <w:left w:val="none" w:sz="0" w:space="0" w:color="auto"/>
                    <w:bottom w:val="none" w:sz="0" w:space="0" w:color="auto"/>
                    <w:right w:val="none" w:sz="0" w:space="0" w:color="auto"/>
                  </w:divBdr>
                  <w:divsChild>
                    <w:div w:id="172841385">
                      <w:marLeft w:val="0"/>
                      <w:marRight w:val="0"/>
                      <w:marTop w:val="60"/>
                      <w:marBottom w:val="0"/>
                      <w:divBdr>
                        <w:top w:val="none" w:sz="0" w:space="0" w:color="auto"/>
                        <w:left w:val="none" w:sz="0" w:space="0" w:color="auto"/>
                        <w:bottom w:val="none" w:sz="0" w:space="0" w:color="auto"/>
                        <w:right w:val="none" w:sz="0" w:space="0" w:color="auto"/>
                      </w:divBdr>
                      <w:divsChild>
                        <w:div w:id="1420637204">
                          <w:marLeft w:val="0"/>
                          <w:marRight w:val="0"/>
                          <w:marTop w:val="0"/>
                          <w:marBottom w:val="0"/>
                          <w:divBdr>
                            <w:top w:val="none" w:sz="0" w:space="0" w:color="auto"/>
                            <w:left w:val="none" w:sz="0" w:space="0" w:color="auto"/>
                            <w:bottom w:val="none" w:sz="0" w:space="0" w:color="auto"/>
                            <w:right w:val="none" w:sz="0" w:space="0" w:color="auto"/>
                          </w:divBdr>
                          <w:divsChild>
                            <w:div w:id="104733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361005">
          <w:marLeft w:val="0"/>
          <w:marRight w:val="0"/>
          <w:marTop w:val="0"/>
          <w:marBottom w:val="0"/>
          <w:divBdr>
            <w:top w:val="none" w:sz="0" w:space="0" w:color="auto"/>
            <w:left w:val="none" w:sz="0" w:space="0" w:color="auto"/>
            <w:bottom w:val="none" w:sz="0" w:space="0" w:color="auto"/>
            <w:right w:val="none" w:sz="0" w:space="0" w:color="auto"/>
          </w:divBdr>
          <w:divsChild>
            <w:div w:id="1618829425">
              <w:marLeft w:val="0"/>
              <w:marRight w:val="0"/>
              <w:marTop w:val="240"/>
              <w:marBottom w:val="0"/>
              <w:divBdr>
                <w:top w:val="single" w:sz="6" w:space="4" w:color="auto"/>
                <w:left w:val="single" w:sz="6" w:space="4" w:color="auto"/>
                <w:bottom w:val="single" w:sz="6" w:space="4" w:color="auto"/>
                <w:right w:val="single" w:sz="6" w:space="4" w:color="auto"/>
              </w:divBdr>
              <w:divsChild>
                <w:div w:id="2139491548">
                  <w:marLeft w:val="0"/>
                  <w:marRight w:val="0"/>
                  <w:marTop w:val="0"/>
                  <w:marBottom w:val="0"/>
                  <w:divBdr>
                    <w:top w:val="none" w:sz="0" w:space="0" w:color="auto"/>
                    <w:left w:val="none" w:sz="0" w:space="0" w:color="auto"/>
                    <w:bottom w:val="none" w:sz="0" w:space="0" w:color="auto"/>
                    <w:right w:val="none" w:sz="0" w:space="0" w:color="auto"/>
                  </w:divBdr>
                  <w:divsChild>
                    <w:div w:id="524025879">
                      <w:marLeft w:val="0"/>
                      <w:marRight w:val="0"/>
                      <w:marTop w:val="0"/>
                      <w:marBottom w:val="0"/>
                      <w:divBdr>
                        <w:top w:val="none" w:sz="0" w:space="0" w:color="auto"/>
                        <w:left w:val="none" w:sz="0" w:space="0" w:color="auto"/>
                        <w:bottom w:val="none" w:sz="0" w:space="0" w:color="auto"/>
                        <w:right w:val="none" w:sz="0" w:space="0" w:color="auto"/>
                      </w:divBdr>
                      <w:divsChild>
                        <w:div w:id="20590132">
                          <w:marLeft w:val="0"/>
                          <w:marRight w:val="0"/>
                          <w:marTop w:val="0"/>
                          <w:marBottom w:val="0"/>
                          <w:divBdr>
                            <w:top w:val="single" w:sz="6" w:space="0" w:color="EAEAEA"/>
                            <w:left w:val="single" w:sz="6" w:space="0" w:color="EAEAEA"/>
                            <w:bottom w:val="single" w:sz="6" w:space="0" w:color="EAEAEA"/>
                            <w:right w:val="single" w:sz="6" w:space="0" w:color="EAEAEA"/>
                          </w:divBdr>
                          <w:divsChild>
                            <w:div w:id="880455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1259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327963">
          <w:marLeft w:val="0"/>
          <w:marRight w:val="0"/>
          <w:marTop w:val="0"/>
          <w:marBottom w:val="0"/>
          <w:divBdr>
            <w:top w:val="none" w:sz="0" w:space="0" w:color="auto"/>
            <w:left w:val="none" w:sz="0" w:space="0" w:color="auto"/>
            <w:bottom w:val="none" w:sz="0" w:space="0" w:color="auto"/>
            <w:right w:val="none" w:sz="0" w:space="0" w:color="auto"/>
          </w:divBdr>
          <w:divsChild>
            <w:div w:id="567960172">
              <w:marLeft w:val="0"/>
              <w:marRight w:val="0"/>
              <w:marTop w:val="240"/>
              <w:marBottom w:val="0"/>
              <w:divBdr>
                <w:top w:val="single" w:sz="6" w:space="4" w:color="auto"/>
                <w:left w:val="single" w:sz="6" w:space="4" w:color="auto"/>
                <w:bottom w:val="single" w:sz="6" w:space="4" w:color="auto"/>
                <w:right w:val="single" w:sz="6" w:space="4" w:color="auto"/>
              </w:divBdr>
              <w:divsChild>
                <w:div w:id="171648653">
                  <w:marLeft w:val="0"/>
                  <w:marRight w:val="0"/>
                  <w:marTop w:val="0"/>
                  <w:marBottom w:val="0"/>
                  <w:divBdr>
                    <w:top w:val="none" w:sz="0" w:space="0" w:color="auto"/>
                    <w:left w:val="none" w:sz="0" w:space="0" w:color="auto"/>
                    <w:bottom w:val="none" w:sz="0" w:space="0" w:color="auto"/>
                    <w:right w:val="none" w:sz="0" w:space="0" w:color="auto"/>
                  </w:divBdr>
                  <w:divsChild>
                    <w:div w:id="189489886">
                      <w:marLeft w:val="0"/>
                      <w:marRight w:val="0"/>
                      <w:marTop w:val="0"/>
                      <w:marBottom w:val="0"/>
                      <w:divBdr>
                        <w:top w:val="none" w:sz="0" w:space="0" w:color="auto"/>
                        <w:left w:val="none" w:sz="0" w:space="0" w:color="auto"/>
                        <w:bottom w:val="none" w:sz="0" w:space="0" w:color="auto"/>
                        <w:right w:val="none" w:sz="0" w:space="0" w:color="auto"/>
                      </w:divBdr>
                      <w:divsChild>
                        <w:div w:id="1628928956">
                          <w:marLeft w:val="0"/>
                          <w:marRight w:val="0"/>
                          <w:marTop w:val="0"/>
                          <w:marBottom w:val="0"/>
                          <w:divBdr>
                            <w:top w:val="single" w:sz="6" w:space="0" w:color="EAEAEA"/>
                            <w:left w:val="single" w:sz="6" w:space="0" w:color="EAEAEA"/>
                            <w:bottom w:val="single" w:sz="6" w:space="0" w:color="EAEAEA"/>
                            <w:right w:val="single" w:sz="6" w:space="0" w:color="EAEAEA"/>
                          </w:divBdr>
                          <w:divsChild>
                            <w:div w:id="565074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325008584">
                      <w:marLeft w:val="0"/>
                      <w:marRight w:val="0"/>
                      <w:marTop w:val="0"/>
                      <w:marBottom w:val="0"/>
                      <w:divBdr>
                        <w:top w:val="none" w:sz="0" w:space="0" w:color="auto"/>
                        <w:left w:val="none" w:sz="0" w:space="0" w:color="auto"/>
                        <w:bottom w:val="none" w:sz="0" w:space="0" w:color="auto"/>
                        <w:right w:val="none" w:sz="0" w:space="0" w:color="auto"/>
                      </w:divBdr>
                    </w:div>
                  </w:divsChild>
                </w:div>
                <w:div w:id="859516138">
                  <w:marLeft w:val="0"/>
                  <w:marRight w:val="0"/>
                  <w:marTop w:val="0"/>
                  <w:marBottom w:val="0"/>
                  <w:divBdr>
                    <w:top w:val="none" w:sz="0" w:space="0" w:color="auto"/>
                    <w:left w:val="none" w:sz="0" w:space="0" w:color="auto"/>
                    <w:bottom w:val="none" w:sz="0" w:space="0" w:color="auto"/>
                    <w:right w:val="none" w:sz="0" w:space="0" w:color="auto"/>
                  </w:divBdr>
                  <w:divsChild>
                    <w:div w:id="1204370537">
                      <w:marLeft w:val="0"/>
                      <w:marRight w:val="0"/>
                      <w:marTop w:val="60"/>
                      <w:marBottom w:val="0"/>
                      <w:divBdr>
                        <w:top w:val="none" w:sz="0" w:space="0" w:color="auto"/>
                        <w:left w:val="none" w:sz="0" w:space="0" w:color="auto"/>
                        <w:bottom w:val="none" w:sz="0" w:space="0" w:color="auto"/>
                        <w:right w:val="none" w:sz="0" w:space="0" w:color="auto"/>
                      </w:divBdr>
                      <w:divsChild>
                        <w:div w:id="180630463">
                          <w:marLeft w:val="0"/>
                          <w:marRight w:val="0"/>
                          <w:marTop w:val="0"/>
                          <w:marBottom w:val="0"/>
                          <w:divBdr>
                            <w:top w:val="none" w:sz="0" w:space="0" w:color="auto"/>
                            <w:left w:val="none" w:sz="0" w:space="0" w:color="auto"/>
                            <w:bottom w:val="none" w:sz="0" w:space="0" w:color="auto"/>
                            <w:right w:val="none" w:sz="0" w:space="0" w:color="auto"/>
                          </w:divBdr>
                        </w:div>
                        <w:div w:id="1748189991">
                          <w:marLeft w:val="0"/>
                          <w:marRight w:val="0"/>
                          <w:marTop w:val="0"/>
                          <w:marBottom w:val="0"/>
                          <w:divBdr>
                            <w:top w:val="none" w:sz="0" w:space="0" w:color="auto"/>
                            <w:left w:val="none" w:sz="0" w:space="0" w:color="auto"/>
                            <w:bottom w:val="none" w:sz="0" w:space="0" w:color="auto"/>
                            <w:right w:val="none" w:sz="0" w:space="0" w:color="auto"/>
                          </w:divBdr>
                          <w:divsChild>
                            <w:div w:id="915630260">
                              <w:marLeft w:val="0"/>
                              <w:marRight w:val="0"/>
                              <w:marTop w:val="0"/>
                              <w:marBottom w:val="0"/>
                              <w:divBdr>
                                <w:top w:val="none" w:sz="0" w:space="0" w:color="auto"/>
                                <w:left w:val="none" w:sz="0" w:space="0" w:color="auto"/>
                                <w:bottom w:val="none" w:sz="0" w:space="0" w:color="auto"/>
                                <w:right w:val="none" w:sz="0" w:space="0" w:color="auto"/>
                              </w:divBdr>
                            </w:div>
                          </w:divsChild>
                        </w:div>
                        <w:div w:id="1958872519">
                          <w:marLeft w:val="0"/>
                          <w:marRight w:val="0"/>
                          <w:marTop w:val="0"/>
                          <w:marBottom w:val="0"/>
                          <w:divBdr>
                            <w:top w:val="none" w:sz="0" w:space="0" w:color="auto"/>
                            <w:left w:val="none" w:sz="0" w:space="0" w:color="auto"/>
                            <w:bottom w:val="none" w:sz="0" w:space="0" w:color="auto"/>
                            <w:right w:val="none" w:sz="0" w:space="0" w:color="auto"/>
                          </w:divBdr>
                          <w:divsChild>
                            <w:div w:id="7474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920173">
          <w:marLeft w:val="0"/>
          <w:marRight w:val="0"/>
          <w:marTop w:val="0"/>
          <w:marBottom w:val="0"/>
          <w:divBdr>
            <w:top w:val="none" w:sz="0" w:space="0" w:color="auto"/>
            <w:left w:val="none" w:sz="0" w:space="0" w:color="auto"/>
            <w:bottom w:val="none" w:sz="0" w:space="0" w:color="auto"/>
            <w:right w:val="none" w:sz="0" w:space="0" w:color="auto"/>
          </w:divBdr>
          <w:divsChild>
            <w:div w:id="822166285">
              <w:marLeft w:val="0"/>
              <w:marRight w:val="0"/>
              <w:marTop w:val="240"/>
              <w:marBottom w:val="0"/>
              <w:divBdr>
                <w:top w:val="single" w:sz="6" w:space="4" w:color="auto"/>
                <w:left w:val="single" w:sz="6" w:space="4" w:color="auto"/>
                <w:bottom w:val="single" w:sz="6" w:space="4" w:color="auto"/>
                <w:right w:val="single" w:sz="6" w:space="4" w:color="auto"/>
              </w:divBdr>
              <w:divsChild>
                <w:div w:id="1534002051">
                  <w:marLeft w:val="0"/>
                  <w:marRight w:val="0"/>
                  <w:marTop w:val="0"/>
                  <w:marBottom w:val="0"/>
                  <w:divBdr>
                    <w:top w:val="none" w:sz="0" w:space="0" w:color="auto"/>
                    <w:left w:val="none" w:sz="0" w:space="0" w:color="auto"/>
                    <w:bottom w:val="none" w:sz="0" w:space="0" w:color="auto"/>
                    <w:right w:val="none" w:sz="0" w:space="0" w:color="auto"/>
                  </w:divBdr>
                  <w:divsChild>
                    <w:div w:id="2106419366">
                      <w:marLeft w:val="0"/>
                      <w:marRight w:val="0"/>
                      <w:marTop w:val="60"/>
                      <w:marBottom w:val="0"/>
                      <w:divBdr>
                        <w:top w:val="none" w:sz="0" w:space="0" w:color="auto"/>
                        <w:left w:val="none" w:sz="0" w:space="0" w:color="auto"/>
                        <w:bottom w:val="none" w:sz="0" w:space="0" w:color="auto"/>
                        <w:right w:val="none" w:sz="0" w:space="0" w:color="auto"/>
                      </w:divBdr>
                      <w:divsChild>
                        <w:div w:id="118994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74560">
                  <w:marLeft w:val="0"/>
                  <w:marRight w:val="0"/>
                  <w:marTop w:val="0"/>
                  <w:marBottom w:val="0"/>
                  <w:divBdr>
                    <w:top w:val="none" w:sz="0" w:space="0" w:color="auto"/>
                    <w:left w:val="none" w:sz="0" w:space="0" w:color="auto"/>
                    <w:bottom w:val="none" w:sz="0" w:space="0" w:color="auto"/>
                    <w:right w:val="none" w:sz="0" w:space="0" w:color="auto"/>
                  </w:divBdr>
                  <w:divsChild>
                    <w:div w:id="71709031">
                      <w:marLeft w:val="0"/>
                      <w:marRight w:val="0"/>
                      <w:marTop w:val="0"/>
                      <w:marBottom w:val="0"/>
                      <w:divBdr>
                        <w:top w:val="none" w:sz="0" w:space="0" w:color="auto"/>
                        <w:left w:val="none" w:sz="0" w:space="0" w:color="auto"/>
                        <w:bottom w:val="none" w:sz="0" w:space="0" w:color="auto"/>
                        <w:right w:val="none" w:sz="0" w:space="0" w:color="auto"/>
                      </w:divBdr>
                    </w:div>
                    <w:div w:id="454518037">
                      <w:marLeft w:val="0"/>
                      <w:marRight w:val="0"/>
                      <w:marTop w:val="0"/>
                      <w:marBottom w:val="0"/>
                      <w:divBdr>
                        <w:top w:val="none" w:sz="0" w:space="0" w:color="auto"/>
                        <w:left w:val="none" w:sz="0" w:space="0" w:color="auto"/>
                        <w:bottom w:val="none" w:sz="0" w:space="0" w:color="auto"/>
                        <w:right w:val="none" w:sz="0" w:space="0" w:color="auto"/>
                      </w:divBdr>
                      <w:divsChild>
                        <w:div w:id="49695356">
                          <w:marLeft w:val="0"/>
                          <w:marRight w:val="0"/>
                          <w:marTop w:val="0"/>
                          <w:marBottom w:val="0"/>
                          <w:divBdr>
                            <w:top w:val="single" w:sz="6" w:space="0" w:color="EAEAEA"/>
                            <w:left w:val="single" w:sz="6" w:space="0" w:color="EAEAEA"/>
                            <w:bottom w:val="single" w:sz="6" w:space="0" w:color="EAEAEA"/>
                            <w:right w:val="single" w:sz="6" w:space="0" w:color="EAEAEA"/>
                          </w:divBdr>
                          <w:divsChild>
                            <w:div w:id="16507470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6423216">
          <w:marLeft w:val="0"/>
          <w:marRight w:val="0"/>
          <w:marTop w:val="0"/>
          <w:marBottom w:val="0"/>
          <w:divBdr>
            <w:top w:val="none" w:sz="0" w:space="0" w:color="auto"/>
            <w:left w:val="none" w:sz="0" w:space="0" w:color="auto"/>
            <w:bottom w:val="none" w:sz="0" w:space="0" w:color="auto"/>
            <w:right w:val="none" w:sz="0" w:space="0" w:color="auto"/>
          </w:divBdr>
          <w:divsChild>
            <w:div w:id="198511356">
              <w:marLeft w:val="0"/>
              <w:marRight w:val="0"/>
              <w:marTop w:val="240"/>
              <w:marBottom w:val="0"/>
              <w:divBdr>
                <w:top w:val="single" w:sz="6" w:space="4" w:color="auto"/>
                <w:left w:val="single" w:sz="6" w:space="4" w:color="auto"/>
                <w:bottom w:val="single" w:sz="6" w:space="4" w:color="auto"/>
                <w:right w:val="single" w:sz="6" w:space="4" w:color="auto"/>
              </w:divBdr>
              <w:divsChild>
                <w:div w:id="1275136151">
                  <w:marLeft w:val="0"/>
                  <w:marRight w:val="0"/>
                  <w:marTop w:val="0"/>
                  <w:marBottom w:val="0"/>
                  <w:divBdr>
                    <w:top w:val="none" w:sz="0" w:space="0" w:color="auto"/>
                    <w:left w:val="none" w:sz="0" w:space="0" w:color="auto"/>
                    <w:bottom w:val="none" w:sz="0" w:space="0" w:color="auto"/>
                    <w:right w:val="none" w:sz="0" w:space="0" w:color="auto"/>
                  </w:divBdr>
                  <w:divsChild>
                    <w:div w:id="13698220">
                      <w:marLeft w:val="0"/>
                      <w:marRight w:val="0"/>
                      <w:marTop w:val="0"/>
                      <w:marBottom w:val="0"/>
                      <w:divBdr>
                        <w:top w:val="none" w:sz="0" w:space="0" w:color="auto"/>
                        <w:left w:val="none" w:sz="0" w:space="0" w:color="auto"/>
                        <w:bottom w:val="none" w:sz="0" w:space="0" w:color="auto"/>
                        <w:right w:val="none" w:sz="0" w:space="0" w:color="auto"/>
                      </w:divBdr>
                    </w:div>
                    <w:div w:id="1171336781">
                      <w:marLeft w:val="0"/>
                      <w:marRight w:val="0"/>
                      <w:marTop w:val="0"/>
                      <w:marBottom w:val="0"/>
                      <w:divBdr>
                        <w:top w:val="none" w:sz="0" w:space="0" w:color="auto"/>
                        <w:left w:val="none" w:sz="0" w:space="0" w:color="auto"/>
                        <w:bottom w:val="none" w:sz="0" w:space="0" w:color="auto"/>
                        <w:right w:val="none" w:sz="0" w:space="0" w:color="auto"/>
                      </w:divBdr>
                      <w:divsChild>
                        <w:div w:id="202987451">
                          <w:marLeft w:val="0"/>
                          <w:marRight w:val="0"/>
                          <w:marTop w:val="0"/>
                          <w:marBottom w:val="0"/>
                          <w:divBdr>
                            <w:top w:val="single" w:sz="6" w:space="0" w:color="EAEAEA"/>
                            <w:left w:val="single" w:sz="6" w:space="0" w:color="EAEAEA"/>
                            <w:bottom w:val="single" w:sz="6" w:space="0" w:color="EAEAEA"/>
                            <w:right w:val="single" w:sz="6" w:space="0" w:color="EAEAEA"/>
                          </w:divBdr>
                          <w:divsChild>
                            <w:div w:id="1334727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51014194">
          <w:marLeft w:val="0"/>
          <w:marRight w:val="0"/>
          <w:marTop w:val="0"/>
          <w:marBottom w:val="0"/>
          <w:divBdr>
            <w:top w:val="none" w:sz="0" w:space="0" w:color="auto"/>
            <w:left w:val="none" w:sz="0" w:space="0" w:color="auto"/>
            <w:bottom w:val="none" w:sz="0" w:space="0" w:color="auto"/>
            <w:right w:val="none" w:sz="0" w:space="0" w:color="auto"/>
          </w:divBdr>
          <w:divsChild>
            <w:div w:id="862207567">
              <w:marLeft w:val="0"/>
              <w:marRight w:val="0"/>
              <w:marTop w:val="240"/>
              <w:marBottom w:val="0"/>
              <w:divBdr>
                <w:top w:val="single" w:sz="6" w:space="4" w:color="auto"/>
                <w:left w:val="single" w:sz="6" w:space="4" w:color="auto"/>
                <w:bottom w:val="single" w:sz="6" w:space="4" w:color="auto"/>
                <w:right w:val="single" w:sz="6" w:space="4" w:color="auto"/>
              </w:divBdr>
              <w:divsChild>
                <w:div w:id="1895697954">
                  <w:marLeft w:val="0"/>
                  <w:marRight w:val="0"/>
                  <w:marTop w:val="0"/>
                  <w:marBottom w:val="0"/>
                  <w:divBdr>
                    <w:top w:val="none" w:sz="0" w:space="0" w:color="auto"/>
                    <w:left w:val="none" w:sz="0" w:space="0" w:color="auto"/>
                    <w:bottom w:val="none" w:sz="0" w:space="0" w:color="auto"/>
                    <w:right w:val="none" w:sz="0" w:space="0" w:color="auto"/>
                  </w:divBdr>
                  <w:divsChild>
                    <w:div w:id="10084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69868">
          <w:marLeft w:val="0"/>
          <w:marRight w:val="0"/>
          <w:marTop w:val="0"/>
          <w:marBottom w:val="0"/>
          <w:divBdr>
            <w:top w:val="none" w:sz="0" w:space="0" w:color="auto"/>
            <w:left w:val="none" w:sz="0" w:space="0" w:color="auto"/>
            <w:bottom w:val="none" w:sz="0" w:space="0" w:color="auto"/>
            <w:right w:val="none" w:sz="0" w:space="0" w:color="auto"/>
          </w:divBdr>
          <w:divsChild>
            <w:div w:id="674311237">
              <w:marLeft w:val="0"/>
              <w:marRight w:val="0"/>
              <w:marTop w:val="240"/>
              <w:marBottom w:val="0"/>
              <w:divBdr>
                <w:top w:val="single" w:sz="6" w:space="4" w:color="auto"/>
                <w:left w:val="single" w:sz="6" w:space="4" w:color="auto"/>
                <w:bottom w:val="single" w:sz="6" w:space="4" w:color="auto"/>
                <w:right w:val="single" w:sz="6" w:space="4" w:color="auto"/>
              </w:divBdr>
              <w:divsChild>
                <w:div w:id="628319883">
                  <w:marLeft w:val="0"/>
                  <w:marRight w:val="0"/>
                  <w:marTop w:val="0"/>
                  <w:marBottom w:val="0"/>
                  <w:divBdr>
                    <w:top w:val="none" w:sz="0" w:space="0" w:color="auto"/>
                    <w:left w:val="none" w:sz="0" w:space="0" w:color="auto"/>
                    <w:bottom w:val="none" w:sz="0" w:space="0" w:color="auto"/>
                    <w:right w:val="none" w:sz="0" w:space="0" w:color="auto"/>
                  </w:divBdr>
                  <w:divsChild>
                    <w:div w:id="1682463067">
                      <w:marLeft w:val="0"/>
                      <w:marRight w:val="0"/>
                      <w:marTop w:val="0"/>
                      <w:marBottom w:val="0"/>
                      <w:divBdr>
                        <w:top w:val="none" w:sz="0" w:space="0" w:color="auto"/>
                        <w:left w:val="none" w:sz="0" w:space="0" w:color="auto"/>
                        <w:bottom w:val="none" w:sz="0" w:space="0" w:color="auto"/>
                        <w:right w:val="none" w:sz="0" w:space="0" w:color="auto"/>
                      </w:divBdr>
                    </w:div>
                    <w:div w:id="2006980414">
                      <w:marLeft w:val="0"/>
                      <w:marRight w:val="0"/>
                      <w:marTop w:val="0"/>
                      <w:marBottom w:val="0"/>
                      <w:divBdr>
                        <w:top w:val="none" w:sz="0" w:space="0" w:color="auto"/>
                        <w:left w:val="none" w:sz="0" w:space="0" w:color="auto"/>
                        <w:bottom w:val="none" w:sz="0" w:space="0" w:color="auto"/>
                        <w:right w:val="none" w:sz="0" w:space="0" w:color="auto"/>
                      </w:divBdr>
                      <w:divsChild>
                        <w:div w:id="61561799">
                          <w:marLeft w:val="0"/>
                          <w:marRight w:val="0"/>
                          <w:marTop w:val="0"/>
                          <w:marBottom w:val="0"/>
                          <w:divBdr>
                            <w:top w:val="single" w:sz="6" w:space="0" w:color="EAEAEA"/>
                            <w:left w:val="single" w:sz="6" w:space="0" w:color="EAEAEA"/>
                            <w:bottom w:val="single" w:sz="6" w:space="0" w:color="EAEAEA"/>
                            <w:right w:val="single" w:sz="6" w:space="0" w:color="EAEAEA"/>
                          </w:divBdr>
                          <w:divsChild>
                            <w:div w:id="3763157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12809560">
                  <w:marLeft w:val="0"/>
                  <w:marRight w:val="0"/>
                  <w:marTop w:val="0"/>
                  <w:marBottom w:val="0"/>
                  <w:divBdr>
                    <w:top w:val="none" w:sz="0" w:space="0" w:color="auto"/>
                    <w:left w:val="none" w:sz="0" w:space="0" w:color="auto"/>
                    <w:bottom w:val="none" w:sz="0" w:space="0" w:color="auto"/>
                    <w:right w:val="none" w:sz="0" w:space="0" w:color="auto"/>
                  </w:divBdr>
                  <w:divsChild>
                    <w:div w:id="686177916">
                      <w:marLeft w:val="0"/>
                      <w:marRight w:val="0"/>
                      <w:marTop w:val="60"/>
                      <w:marBottom w:val="0"/>
                      <w:divBdr>
                        <w:top w:val="none" w:sz="0" w:space="0" w:color="auto"/>
                        <w:left w:val="none" w:sz="0" w:space="0" w:color="auto"/>
                        <w:bottom w:val="none" w:sz="0" w:space="0" w:color="auto"/>
                        <w:right w:val="none" w:sz="0" w:space="0" w:color="auto"/>
                      </w:divBdr>
                      <w:divsChild>
                        <w:div w:id="820343777">
                          <w:marLeft w:val="0"/>
                          <w:marRight w:val="0"/>
                          <w:marTop w:val="0"/>
                          <w:marBottom w:val="0"/>
                          <w:divBdr>
                            <w:top w:val="none" w:sz="0" w:space="0" w:color="auto"/>
                            <w:left w:val="none" w:sz="0" w:space="0" w:color="auto"/>
                            <w:bottom w:val="none" w:sz="0" w:space="0" w:color="auto"/>
                            <w:right w:val="none" w:sz="0" w:space="0" w:color="auto"/>
                          </w:divBdr>
                          <w:divsChild>
                            <w:div w:id="45573585">
                              <w:marLeft w:val="0"/>
                              <w:marRight w:val="0"/>
                              <w:marTop w:val="0"/>
                              <w:marBottom w:val="0"/>
                              <w:divBdr>
                                <w:top w:val="none" w:sz="0" w:space="0" w:color="auto"/>
                                <w:left w:val="none" w:sz="0" w:space="0" w:color="auto"/>
                                <w:bottom w:val="none" w:sz="0" w:space="0" w:color="auto"/>
                                <w:right w:val="none" w:sz="0" w:space="0" w:color="auto"/>
                              </w:divBdr>
                              <w:divsChild>
                                <w:div w:id="2124229084">
                                  <w:marLeft w:val="0"/>
                                  <w:marRight w:val="0"/>
                                  <w:marTop w:val="0"/>
                                  <w:marBottom w:val="0"/>
                                  <w:divBdr>
                                    <w:top w:val="none" w:sz="0" w:space="0" w:color="auto"/>
                                    <w:left w:val="none" w:sz="0" w:space="0" w:color="auto"/>
                                    <w:bottom w:val="none" w:sz="0" w:space="0" w:color="auto"/>
                                    <w:right w:val="none" w:sz="0" w:space="0" w:color="auto"/>
                                  </w:divBdr>
                                </w:div>
                              </w:divsChild>
                            </w:div>
                            <w:div w:id="213359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6234">
          <w:marLeft w:val="0"/>
          <w:marRight w:val="0"/>
          <w:marTop w:val="0"/>
          <w:marBottom w:val="0"/>
          <w:divBdr>
            <w:top w:val="none" w:sz="0" w:space="0" w:color="auto"/>
            <w:left w:val="none" w:sz="0" w:space="0" w:color="auto"/>
            <w:bottom w:val="none" w:sz="0" w:space="0" w:color="auto"/>
            <w:right w:val="none" w:sz="0" w:space="0" w:color="auto"/>
          </w:divBdr>
          <w:divsChild>
            <w:div w:id="465700217">
              <w:marLeft w:val="0"/>
              <w:marRight w:val="0"/>
              <w:marTop w:val="240"/>
              <w:marBottom w:val="0"/>
              <w:divBdr>
                <w:top w:val="single" w:sz="6" w:space="4" w:color="auto"/>
                <w:left w:val="single" w:sz="6" w:space="4" w:color="auto"/>
                <w:bottom w:val="single" w:sz="6" w:space="4" w:color="auto"/>
                <w:right w:val="single" w:sz="6" w:space="4" w:color="auto"/>
              </w:divBdr>
              <w:divsChild>
                <w:div w:id="1228956099">
                  <w:marLeft w:val="0"/>
                  <w:marRight w:val="0"/>
                  <w:marTop w:val="0"/>
                  <w:marBottom w:val="0"/>
                  <w:divBdr>
                    <w:top w:val="none" w:sz="0" w:space="0" w:color="auto"/>
                    <w:left w:val="none" w:sz="0" w:space="0" w:color="auto"/>
                    <w:bottom w:val="none" w:sz="0" w:space="0" w:color="auto"/>
                    <w:right w:val="none" w:sz="0" w:space="0" w:color="auto"/>
                  </w:divBdr>
                  <w:divsChild>
                    <w:div w:id="930047586">
                      <w:marLeft w:val="0"/>
                      <w:marRight w:val="0"/>
                      <w:marTop w:val="0"/>
                      <w:marBottom w:val="0"/>
                      <w:divBdr>
                        <w:top w:val="none" w:sz="0" w:space="0" w:color="auto"/>
                        <w:left w:val="none" w:sz="0" w:space="0" w:color="auto"/>
                        <w:bottom w:val="none" w:sz="0" w:space="0" w:color="auto"/>
                        <w:right w:val="none" w:sz="0" w:space="0" w:color="auto"/>
                      </w:divBdr>
                    </w:div>
                    <w:div w:id="1805123602">
                      <w:marLeft w:val="0"/>
                      <w:marRight w:val="0"/>
                      <w:marTop w:val="0"/>
                      <w:marBottom w:val="0"/>
                      <w:divBdr>
                        <w:top w:val="none" w:sz="0" w:space="0" w:color="auto"/>
                        <w:left w:val="none" w:sz="0" w:space="0" w:color="auto"/>
                        <w:bottom w:val="none" w:sz="0" w:space="0" w:color="auto"/>
                        <w:right w:val="none" w:sz="0" w:space="0" w:color="auto"/>
                      </w:divBdr>
                      <w:divsChild>
                        <w:div w:id="712388984">
                          <w:marLeft w:val="0"/>
                          <w:marRight w:val="0"/>
                          <w:marTop w:val="0"/>
                          <w:marBottom w:val="0"/>
                          <w:divBdr>
                            <w:top w:val="single" w:sz="6" w:space="0" w:color="EAEAEA"/>
                            <w:left w:val="single" w:sz="6" w:space="0" w:color="EAEAEA"/>
                            <w:bottom w:val="single" w:sz="6" w:space="0" w:color="EAEAEA"/>
                            <w:right w:val="single" w:sz="6" w:space="0" w:color="EAEAEA"/>
                          </w:divBdr>
                          <w:divsChild>
                            <w:div w:id="1699158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2947542">
          <w:marLeft w:val="0"/>
          <w:marRight w:val="0"/>
          <w:marTop w:val="0"/>
          <w:marBottom w:val="0"/>
          <w:divBdr>
            <w:top w:val="none" w:sz="0" w:space="0" w:color="auto"/>
            <w:left w:val="none" w:sz="0" w:space="0" w:color="auto"/>
            <w:bottom w:val="none" w:sz="0" w:space="0" w:color="auto"/>
            <w:right w:val="none" w:sz="0" w:space="0" w:color="auto"/>
          </w:divBdr>
          <w:divsChild>
            <w:div w:id="170797646">
              <w:marLeft w:val="0"/>
              <w:marRight w:val="0"/>
              <w:marTop w:val="240"/>
              <w:marBottom w:val="0"/>
              <w:divBdr>
                <w:top w:val="single" w:sz="6" w:space="4" w:color="auto"/>
                <w:left w:val="single" w:sz="6" w:space="4" w:color="auto"/>
                <w:bottom w:val="single" w:sz="6" w:space="4" w:color="auto"/>
                <w:right w:val="single" w:sz="6" w:space="4" w:color="auto"/>
              </w:divBdr>
              <w:divsChild>
                <w:div w:id="638072239">
                  <w:marLeft w:val="0"/>
                  <w:marRight w:val="0"/>
                  <w:marTop w:val="0"/>
                  <w:marBottom w:val="0"/>
                  <w:divBdr>
                    <w:top w:val="none" w:sz="0" w:space="0" w:color="auto"/>
                    <w:left w:val="none" w:sz="0" w:space="0" w:color="auto"/>
                    <w:bottom w:val="none" w:sz="0" w:space="0" w:color="auto"/>
                    <w:right w:val="none" w:sz="0" w:space="0" w:color="auto"/>
                  </w:divBdr>
                  <w:divsChild>
                    <w:div w:id="291138982">
                      <w:marLeft w:val="0"/>
                      <w:marRight w:val="0"/>
                      <w:marTop w:val="60"/>
                      <w:marBottom w:val="0"/>
                      <w:divBdr>
                        <w:top w:val="none" w:sz="0" w:space="0" w:color="auto"/>
                        <w:left w:val="none" w:sz="0" w:space="0" w:color="auto"/>
                        <w:bottom w:val="none" w:sz="0" w:space="0" w:color="auto"/>
                        <w:right w:val="none" w:sz="0" w:space="0" w:color="auto"/>
                      </w:divBdr>
                      <w:divsChild>
                        <w:div w:id="57286365">
                          <w:marLeft w:val="0"/>
                          <w:marRight w:val="0"/>
                          <w:marTop w:val="0"/>
                          <w:marBottom w:val="0"/>
                          <w:divBdr>
                            <w:top w:val="none" w:sz="0" w:space="0" w:color="auto"/>
                            <w:left w:val="none" w:sz="0" w:space="0" w:color="auto"/>
                            <w:bottom w:val="none" w:sz="0" w:space="0" w:color="auto"/>
                            <w:right w:val="none" w:sz="0" w:space="0" w:color="auto"/>
                          </w:divBdr>
                          <w:divsChild>
                            <w:div w:id="10226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97871">
                  <w:marLeft w:val="0"/>
                  <w:marRight w:val="0"/>
                  <w:marTop w:val="0"/>
                  <w:marBottom w:val="0"/>
                  <w:divBdr>
                    <w:top w:val="none" w:sz="0" w:space="0" w:color="auto"/>
                    <w:left w:val="none" w:sz="0" w:space="0" w:color="auto"/>
                    <w:bottom w:val="none" w:sz="0" w:space="0" w:color="auto"/>
                    <w:right w:val="none" w:sz="0" w:space="0" w:color="auto"/>
                  </w:divBdr>
                  <w:divsChild>
                    <w:div w:id="871114860">
                      <w:marLeft w:val="0"/>
                      <w:marRight w:val="0"/>
                      <w:marTop w:val="0"/>
                      <w:marBottom w:val="0"/>
                      <w:divBdr>
                        <w:top w:val="none" w:sz="0" w:space="0" w:color="auto"/>
                        <w:left w:val="none" w:sz="0" w:space="0" w:color="auto"/>
                        <w:bottom w:val="none" w:sz="0" w:space="0" w:color="auto"/>
                        <w:right w:val="none" w:sz="0" w:space="0" w:color="auto"/>
                      </w:divBdr>
                      <w:divsChild>
                        <w:div w:id="191458777">
                          <w:marLeft w:val="0"/>
                          <w:marRight w:val="0"/>
                          <w:marTop w:val="0"/>
                          <w:marBottom w:val="0"/>
                          <w:divBdr>
                            <w:top w:val="single" w:sz="6" w:space="0" w:color="EAEAEA"/>
                            <w:left w:val="single" w:sz="6" w:space="0" w:color="EAEAEA"/>
                            <w:bottom w:val="single" w:sz="6" w:space="0" w:color="EAEAEA"/>
                            <w:right w:val="single" w:sz="6" w:space="0" w:color="EAEAEA"/>
                          </w:divBdr>
                          <w:divsChild>
                            <w:div w:id="18448600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9616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39512">
          <w:marLeft w:val="0"/>
          <w:marRight w:val="0"/>
          <w:marTop w:val="0"/>
          <w:marBottom w:val="0"/>
          <w:divBdr>
            <w:top w:val="none" w:sz="0" w:space="0" w:color="auto"/>
            <w:left w:val="none" w:sz="0" w:space="0" w:color="auto"/>
            <w:bottom w:val="none" w:sz="0" w:space="0" w:color="auto"/>
            <w:right w:val="none" w:sz="0" w:space="0" w:color="auto"/>
          </w:divBdr>
          <w:divsChild>
            <w:div w:id="845368358">
              <w:marLeft w:val="0"/>
              <w:marRight w:val="0"/>
              <w:marTop w:val="240"/>
              <w:marBottom w:val="0"/>
              <w:divBdr>
                <w:top w:val="single" w:sz="6" w:space="4" w:color="auto"/>
                <w:left w:val="single" w:sz="6" w:space="4" w:color="auto"/>
                <w:bottom w:val="single" w:sz="6" w:space="4" w:color="auto"/>
                <w:right w:val="single" w:sz="6" w:space="4" w:color="auto"/>
              </w:divBdr>
              <w:divsChild>
                <w:div w:id="967736603">
                  <w:marLeft w:val="0"/>
                  <w:marRight w:val="0"/>
                  <w:marTop w:val="0"/>
                  <w:marBottom w:val="0"/>
                  <w:divBdr>
                    <w:top w:val="none" w:sz="0" w:space="0" w:color="auto"/>
                    <w:left w:val="none" w:sz="0" w:space="0" w:color="auto"/>
                    <w:bottom w:val="none" w:sz="0" w:space="0" w:color="auto"/>
                    <w:right w:val="none" w:sz="0" w:space="0" w:color="auto"/>
                  </w:divBdr>
                  <w:divsChild>
                    <w:div w:id="781648164">
                      <w:marLeft w:val="0"/>
                      <w:marRight w:val="0"/>
                      <w:marTop w:val="0"/>
                      <w:marBottom w:val="0"/>
                      <w:divBdr>
                        <w:top w:val="none" w:sz="0" w:space="0" w:color="auto"/>
                        <w:left w:val="none" w:sz="0" w:space="0" w:color="auto"/>
                        <w:bottom w:val="none" w:sz="0" w:space="0" w:color="auto"/>
                        <w:right w:val="none" w:sz="0" w:space="0" w:color="auto"/>
                      </w:divBdr>
                    </w:div>
                    <w:div w:id="861168118">
                      <w:marLeft w:val="0"/>
                      <w:marRight w:val="0"/>
                      <w:marTop w:val="0"/>
                      <w:marBottom w:val="0"/>
                      <w:divBdr>
                        <w:top w:val="none" w:sz="0" w:space="0" w:color="auto"/>
                        <w:left w:val="none" w:sz="0" w:space="0" w:color="auto"/>
                        <w:bottom w:val="none" w:sz="0" w:space="0" w:color="auto"/>
                        <w:right w:val="none" w:sz="0" w:space="0" w:color="auto"/>
                      </w:divBdr>
                      <w:divsChild>
                        <w:div w:id="2082022647">
                          <w:marLeft w:val="0"/>
                          <w:marRight w:val="0"/>
                          <w:marTop w:val="0"/>
                          <w:marBottom w:val="0"/>
                          <w:divBdr>
                            <w:top w:val="single" w:sz="6" w:space="0" w:color="EAEAEA"/>
                            <w:left w:val="single" w:sz="6" w:space="0" w:color="EAEAEA"/>
                            <w:bottom w:val="single" w:sz="6" w:space="0" w:color="EAEAEA"/>
                            <w:right w:val="single" w:sz="6" w:space="0" w:color="EAEAEA"/>
                          </w:divBdr>
                          <w:divsChild>
                            <w:div w:id="13037750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3162234">
                  <w:marLeft w:val="0"/>
                  <w:marRight w:val="0"/>
                  <w:marTop w:val="0"/>
                  <w:marBottom w:val="0"/>
                  <w:divBdr>
                    <w:top w:val="none" w:sz="0" w:space="0" w:color="auto"/>
                    <w:left w:val="none" w:sz="0" w:space="0" w:color="auto"/>
                    <w:bottom w:val="none" w:sz="0" w:space="0" w:color="auto"/>
                    <w:right w:val="none" w:sz="0" w:space="0" w:color="auto"/>
                  </w:divBdr>
                  <w:divsChild>
                    <w:div w:id="313535274">
                      <w:marLeft w:val="0"/>
                      <w:marRight w:val="0"/>
                      <w:marTop w:val="60"/>
                      <w:marBottom w:val="0"/>
                      <w:divBdr>
                        <w:top w:val="none" w:sz="0" w:space="0" w:color="auto"/>
                        <w:left w:val="none" w:sz="0" w:space="0" w:color="auto"/>
                        <w:bottom w:val="none" w:sz="0" w:space="0" w:color="auto"/>
                        <w:right w:val="none" w:sz="0" w:space="0" w:color="auto"/>
                      </w:divBdr>
                      <w:divsChild>
                        <w:div w:id="35569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848014">
          <w:marLeft w:val="0"/>
          <w:marRight w:val="0"/>
          <w:marTop w:val="0"/>
          <w:marBottom w:val="0"/>
          <w:divBdr>
            <w:top w:val="none" w:sz="0" w:space="0" w:color="auto"/>
            <w:left w:val="none" w:sz="0" w:space="0" w:color="auto"/>
            <w:bottom w:val="none" w:sz="0" w:space="0" w:color="auto"/>
            <w:right w:val="none" w:sz="0" w:space="0" w:color="auto"/>
          </w:divBdr>
          <w:divsChild>
            <w:div w:id="276371814">
              <w:marLeft w:val="0"/>
              <w:marRight w:val="0"/>
              <w:marTop w:val="240"/>
              <w:marBottom w:val="0"/>
              <w:divBdr>
                <w:top w:val="single" w:sz="6" w:space="4" w:color="auto"/>
                <w:left w:val="single" w:sz="6" w:space="4" w:color="auto"/>
                <w:bottom w:val="single" w:sz="6" w:space="4" w:color="auto"/>
                <w:right w:val="single" w:sz="6" w:space="4" w:color="auto"/>
              </w:divBdr>
              <w:divsChild>
                <w:div w:id="1144009372">
                  <w:marLeft w:val="0"/>
                  <w:marRight w:val="0"/>
                  <w:marTop w:val="0"/>
                  <w:marBottom w:val="0"/>
                  <w:divBdr>
                    <w:top w:val="none" w:sz="0" w:space="0" w:color="auto"/>
                    <w:left w:val="none" w:sz="0" w:space="0" w:color="auto"/>
                    <w:bottom w:val="none" w:sz="0" w:space="0" w:color="auto"/>
                    <w:right w:val="none" w:sz="0" w:space="0" w:color="auto"/>
                  </w:divBdr>
                  <w:divsChild>
                    <w:div w:id="10857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661460">
          <w:marLeft w:val="0"/>
          <w:marRight w:val="0"/>
          <w:marTop w:val="0"/>
          <w:marBottom w:val="0"/>
          <w:divBdr>
            <w:top w:val="none" w:sz="0" w:space="0" w:color="auto"/>
            <w:left w:val="none" w:sz="0" w:space="0" w:color="auto"/>
            <w:bottom w:val="none" w:sz="0" w:space="0" w:color="auto"/>
            <w:right w:val="none" w:sz="0" w:space="0" w:color="auto"/>
          </w:divBdr>
          <w:divsChild>
            <w:div w:id="62144249">
              <w:marLeft w:val="0"/>
              <w:marRight w:val="0"/>
              <w:marTop w:val="240"/>
              <w:marBottom w:val="0"/>
              <w:divBdr>
                <w:top w:val="single" w:sz="6" w:space="4" w:color="auto"/>
                <w:left w:val="single" w:sz="6" w:space="4" w:color="auto"/>
                <w:bottom w:val="single" w:sz="6" w:space="4" w:color="auto"/>
                <w:right w:val="single" w:sz="6" w:space="4" w:color="auto"/>
              </w:divBdr>
              <w:divsChild>
                <w:div w:id="851839320">
                  <w:marLeft w:val="0"/>
                  <w:marRight w:val="0"/>
                  <w:marTop w:val="0"/>
                  <w:marBottom w:val="0"/>
                  <w:divBdr>
                    <w:top w:val="none" w:sz="0" w:space="0" w:color="auto"/>
                    <w:left w:val="none" w:sz="0" w:space="0" w:color="auto"/>
                    <w:bottom w:val="none" w:sz="0" w:space="0" w:color="auto"/>
                    <w:right w:val="none" w:sz="0" w:space="0" w:color="auto"/>
                  </w:divBdr>
                  <w:divsChild>
                    <w:div w:id="709188315">
                      <w:marLeft w:val="0"/>
                      <w:marRight w:val="0"/>
                      <w:marTop w:val="60"/>
                      <w:marBottom w:val="0"/>
                      <w:divBdr>
                        <w:top w:val="none" w:sz="0" w:space="0" w:color="auto"/>
                        <w:left w:val="none" w:sz="0" w:space="0" w:color="auto"/>
                        <w:bottom w:val="none" w:sz="0" w:space="0" w:color="auto"/>
                        <w:right w:val="none" w:sz="0" w:space="0" w:color="auto"/>
                      </w:divBdr>
                      <w:divsChild>
                        <w:div w:id="45391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7776">
                  <w:marLeft w:val="0"/>
                  <w:marRight w:val="0"/>
                  <w:marTop w:val="0"/>
                  <w:marBottom w:val="0"/>
                  <w:divBdr>
                    <w:top w:val="none" w:sz="0" w:space="0" w:color="auto"/>
                    <w:left w:val="none" w:sz="0" w:space="0" w:color="auto"/>
                    <w:bottom w:val="none" w:sz="0" w:space="0" w:color="auto"/>
                    <w:right w:val="none" w:sz="0" w:space="0" w:color="auto"/>
                  </w:divBdr>
                  <w:divsChild>
                    <w:div w:id="1326202702">
                      <w:marLeft w:val="0"/>
                      <w:marRight w:val="0"/>
                      <w:marTop w:val="0"/>
                      <w:marBottom w:val="0"/>
                      <w:divBdr>
                        <w:top w:val="none" w:sz="0" w:space="0" w:color="auto"/>
                        <w:left w:val="none" w:sz="0" w:space="0" w:color="auto"/>
                        <w:bottom w:val="none" w:sz="0" w:space="0" w:color="auto"/>
                        <w:right w:val="none" w:sz="0" w:space="0" w:color="auto"/>
                      </w:divBdr>
                      <w:divsChild>
                        <w:div w:id="76481174">
                          <w:marLeft w:val="0"/>
                          <w:marRight w:val="0"/>
                          <w:marTop w:val="0"/>
                          <w:marBottom w:val="0"/>
                          <w:divBdr>
                            <w:top w:val="single" w:sz="6" w:space="0" w:color="EAEAEA"/>
                            <w:left w:val="single" w:sz="6" w:space="0" w:color="EAEAEA"/>
                            <w:bottom w:val="single" w:sz="6" w:space="0" w:color="EAEAEA"/>
                            <w:right w:val="single" w:sz="6" w:space="0" w:color="EAEAEA"/>
                          </w:divBdr>
                          <w:divsChild>
                            <w:div w:id="14014458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67329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06973">
          <w:marLeft w:val="0"/>
          <w:marRight w:val="0"/>
          <w:marTop w:val="0"/>
          <w:marBottom w:val="0"/>
          <w:divBdr>
            <w:top w:val="none" w:sz="0" w:space="0" w:color="auto"/>
            <w:left w:val="none" w:sz="0" w:space="0" w:color="auto"/>
            <w:bottom w:val="none" w:sz="0" w:space="0" w:color="auto"/>
            <w:right w:val="none" w:sz="0" w:space="0" w:color="auto"/>
          </w:divBdr>
          <w:divsChild>
            <w:div w:id="130832153">
              <w:marLeft w:val="0"/>
              <w:marRight w:val="0"/>
              <w:marTop w:val="240"/>
              <w:marBottom w:val="0"/>
              <w:divBdr>
                <w:top w:val="single" w:sz="6" w:space="4" w:color="auto"/>
                <w:left w:val="single" w:sz="6" w:space="4" w:color="auto"/>
                <w:bottom w:val="single" w:sz="6" w:space="4" w:color="auto"/>
                <w:right w:val="single" w:sz="6" w:space="4" w:color="auto"/>
              </w:divBdr>
              <w:divsChild>
                <w:div w:id="294145629">
                  <w:marLeft w:val="0"/>
                  <w:marRight w:val="0"/>
                  <w:marTop w:val="0"/>
                  <w:marBottom w:val="0"/>
                  <w:divBdr>
                    <w:top w:val="none" w:sz="0" w:space="0" w:color="auto"/>
                    <w:left w:val="none" w:sz="0" w:space="0" w:color="auto"/>
                    <w:bottom w:val="none" w:sz="0" w:space="0" w:color="auto"/>
                    <w:right w:val="none" w:sz="0" w:space="0" w:color="auto"/>
                  </w:divBdr>
                  <w:divsChild>
                    <w:div w:id="40397805">
                      <w:marLeft w:val="0"/>
                      <w:marRight w:val="0"/>
                      <w:marTop w:val="0"/>
                      <w:marBottom w:val="0"/>
                      <w:divBdr>
                        <w:top w:val="none" w:sz="0" w:space="0" w:color="auto"/>
                        <w:left w:val="none" w:sz="0" w:space="0" w:color="auto"/>
                        <w:bottom w:val="none" w:sz="0" w:space="0" w:color="auto"/>
                        <w:right w:val="none" w:sz="0" w:space="0" w:color="auto"/>
                      </w:divBdr>
                      <w:divsChild>
                        <w:div w:id="1301183623">
                          <w:marLeft w:val="0"/>
                          <w:marRight w:val="0"/>
                          <w:marTop w:val="0"/>
                          <w:marBottom w:val="0"/>
                          <w:divBdr>
                            <w:top w:val="single" w:sz="6" w:space="0" w:color="EAEAEA"/>
                            <w:left w:val="single" w:sz="6" w:space="0" w:color="EAEAEA"/>
                            <w:bottom w:val="single" w:sz="6" w:space="0" w:color="EAEAEA"/>
                            <w:right w:val="single" w:sz="6" w:space="0" w:color="EAEAEA"/>
                          </w:divBdr>
                          <w:divsChild>
                            <w:div w:id="901326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834151418">
                      <w:marLeft w:val="0"/>
                      <w:marRight w:val="0"/>
                      <w:marTop w:val="0"/>
                      <w:marBottom w:val="0"/>
                      <w:divBdr>
                        <w:top w:val="none" w:sz="0" w:space="0" w:color="auto"/>
                        <w:left w:val="none" w:sz="0" w:space="0" w:color="auto"/>
                        <w:bottom w:val="none" w:sz="0" w:space="0" w:color="auto"/>
                        <w:right w:val="none" w:sz="0" w:space="0" w:color="auto"/>
                      </w:divBdr>
                    </w:div>
                  </w:divsChild>
                </w:div>
                <w:div w:id="685713568">
                  <w:marLeft w:val="0"/>
                  <w:marRight w:val="0"/>
                  <w:marTop w:val="0"/>
                  <w:marBottom w:val="0"/>
                  <w:divBdr>
                    <w:top w:val="none" w:sz="0" w:space="0" w:color="auto"/>
                    <w:left w:val="none" w:sz="0" w:space="0" w:color="auto"/>
                    <w:bottom w:val="none" w:sz="0" w:space="0" w:color="auto"/>
                    <w:right w:val="none" w:sz="0" w:space="0" w:color="auto"/>
                  </w:divBdr>
                  <w:divsChild>
                    <w:div w:id="228421150">
                      <w:marLeft w:val="0"/>
                      <w:marRight w:val="0"/>
                      <w:marTop w:val="60"/>
                      <w:marBottom w:val="0"/>
                      <w:divBdr>
                        <w:top w:val="none" w:sz="0" w:space="0" w:color="auto"/>
                        <w:left w:val="none" w:sz="0" w:space="0" w:color="auto"/>
                        <w:bottom w:val="none" w:sz="0" w:space="0" w:color="auto"/>
                        <w:right w:val="none" w:sz="0" w:space="0" w:color="auto"/>
                      </w:divBdr>
                      <w:divsChild>
                        <w:div w:id="14822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45432">
          <w:marLeft w:val="0"/>
          <w:marRight w:val="0"/>
          <w:marTop w:val="0"/>
          <w:marBottom w:val="0"/>
          <w:divBdr>
            <w:top w:val="none" w:sz="0" w:space="0" w:color="auto"/>
            <w:left w:val="none" w:sz="0" w:space="0" w:color="auto"/>
            <w:bottom w:val="none" w:sz="0" w:space="0" w:color="auto"/>
            <w:right w:val="none" w:sz="0" w:space="0" w:color="auto"/>
          </w:divBdr>
          <w:divsChild>
            <w:div w:id="1271820052">
              <w:marLeft w:val="0"/>
              <w:marRight w:val="0"/>
              <w:marTop w:val="240"/>
              <w:marBottom w:val="0"/>
              <w:divBdr>
                <w:top w:val="single" w:sz="6" w:space="4" w:color="auto"/>
                <w:left w:val="single" w:sz="6" w:space="4" w:color="auto"/>
                <w:bottom w:val="single" w:sz="6" w:space="4" w:color="auto"/>
                <w:right w:val="single" w:sz="6" w:space="4" w:color="auto"/>
              </w:divBdr>
              <w:divsChild>
                <w:div w:id="682240669">
                  <w:marLeft w:val="0"/>
                  <w:marRight w:val="0"/>
                  <w:marTop w:val="0"/>
                  <w:marBottom w:val="0"/>
                  <w:divBdr>
                    <w:top w:val="none" w:sz="0" w:space="0" w:color="auto"/>
                    <w:left w:val="none" w:sz="0" w:space="0" w:color="auto"/>
                    <w:bottom w:val="none" w:sz="0" w:space="0" w:color="auto"/>
                    <w:right w:val="none" w:sz="0" w:space="0" w:color="auto"/>
                  </w:divBdr>
                  <w:divsChild>
                    <w:div w:id="6631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329525">
      <w:bodyDiv w:val="1"/>
      <w:marLeft w:val="0"/>
      <w:marRight w:val="0"/>
      <w:marTop w:val="0"/>
      <w:marBottom w:val="0"/>
      <w:divBdr>
        <w:top w:val="none" w:sz="0" w:space="0" w:color="auto"/>
        <w:left w:val="none" w:sz="0" w:space="0" w:color="auto"/>
        <w:bottom w:val="none" w:sz="0" w:space="0" w:color="auto"/>
        <w:right w:val="none" w:sz="0" w:space="0" w:color="auto"/>
      </w:divBdr>
      <w:divsChild>
        <w:div w:id="84498076">
          <w:marLeft w:val="547"/>
          <w:marRight w:val="0"/>
          <w:marTop w:val="86"/>
          <w:marBottom w:val="0"/>
          <w:divBdr>
            <w:top w:val="none" w:sz="0" w:space="0" w:color="auto"/>
            <w:left w:val="none" w:sz="0" w:space="0" w:color="auto"/>
            <w:bottom w:val="none" w:sz="0" w:space="0" w:color="auto"/>
            <w:right w:val="none" w:sz="0" w:space="0" w:color="auto"/>
          </w:divBdr>
        </w:div>
        <w:div w:id="1634167341">
          <w:marLeft w:val="547"/>
          <w:marRight w:val="0"/>
          <w:marTop w:val="86"/>
          <w:marBottom w:val="0"/>
          <w:divBdr>
            <w:top w:val="none" w:sz="0" w:space="0" w:color="auto"/>
            <w:left w:val="none" w:sz="0" w:space="0" w:color="auto"/>
            <w:bottom w:val="none" w:sz="0" w:space="0" w:color="auto"/>
            <w:right w:val="none" w:sz="0" w:space="0" w:color="auto"/>
          </w:divBdr>
        </w:div>
      </w:divsChild>
    </w:div>
    <w:div w:id="1635914138">
      <w:bodyDiv w:val="1"/>
      <w:marLeft w:val="0"/>
      <w:marRight w:val="0"/>
      <w:marTop w:val="0"/>
      <w:marBottom w:val="0"/>
      <w:divBdr>
        <w:top w:val="none" w:sz="0" w:space="0" w:color="auto"/>
        <w:left w:val="none" w:sz="0" w:space="0" w:color="auto"/>
        <w:bottom w:val="none" w:sz="0" w:space="0" w:color="auto"/>
        <w:right w:val="none" w:sz="0" w:space="0" w:color="auto"/>
      </w:divBdr>
    </w:div>
    <w:div w:id="1685787671">
      <w:bodyDiv w:val="1"/>
      <w:marLeft w:val="0"/>
      <w:marRight w:val="0"/>
      <w:marTop w:val="0"/>
      <w:marBottom w:val="0"/>
      <w:divBdr>
        <w:top w:val="none" w:sz="0" w:space="0" w:color="auto"/>
        <w:left w:val="none" w:sz="0" w:space="0" w:color="auto"/>
        <w:bottom w:val="none" w:sz="0" w:space="0" w:color="auto"/>
        <w:right w:val="none" w:sz="0" w:space="0" w:color="auto"/>
      </w:divBdr>
    </w:div>
    <w:div w:id="1707638104">
      <w:bodyDiv w:val="1"/>
      <w:marLeft w:val="0"/>
      <w:marRight w:val="0"/>
      <w:marTop w:val="0"/>
      <w:marBottom w:val="0"/>
      <w:divBdr>
        <w:top w:val="none" w:sz="0" w:space="0" w:color="auto"/>
        <w:left w:val="none" w:sz="0" w:space="0" w:color="auto"/>
        <w:bottom w:val="none" w:sz="0" w:space="0" w:color="auto"/>
        <w:right w:val="none" w:sz="0" w:space="0" w:color="auto"/>
      </w:divBdr>
      <w:divsChild>
        <w:div w:id="232737832">
          <w:marLeft w:val="1800"/>
          <w:marRight w:val="0"/>
          <w:marTop w:val="77"/>
          <w:marBottom w:val="0"/>
          <w:divBdr>
            <w:top w:val="none" w:sz="0" w:space="0" w:color="auto"/>
            <w:left w:val="none" w:sz="0" w:space="0" w:color="auto"/>
            <w:bottom w:val="none" w:sz="0" w:space="0" w:color="auto"/>
            <w:right w:val="none" w:sz="0" w:space="0" w:color="auto"/>
          </w:divBdr>
        </w:div>
        <w:div w:id="295572169">
          <w:marLeft w:val="1800"/>
          <w:marRight w:val="0"/>
          <w:marTop w:val="77"/>
          <w:marBottom w:val="0"/>
          <w:divBdr>
            <w:top w:val="none" w:sz="0" w:space="0" w:color="auto"/>
            <w:left w:val="none" w:sz="0" w:space="0" w:color="auto"/>
            <w:bottom w:val="none" w:sz="0" w:space="0" w:color="auto"/>
            <w:right w:val="none" w:sz="0" w:space="0" w:color="auto"/>
          </w:divBdr>
        </w:div>
        <w:div w:id="708066120">
          <w:marLeft w:val="1354"/>
          <w:marRight w:val="0"/>
          <w:marTop w:val="77"/>
          <w:marBottom w:val="0"/>
          <w:divBdr>
            <w:top w:val="none" w:sz="0" w:space="0" w:color="auto"/>
            <w:left w:val="none" w:sz="0" w:space="0" w:color="auto"/>
            <w:bottom w:val="none" w:sz="0" w:space="0" w:color="auto"/>
            <w:right w:val="none" w:sz="0" w:space="0" w:color="auto"/>
          </w:divBdr>
        </w:div>
        <w:div w:id="873620840">
          <w:marLeft w:val="1354"/>
          <w:marRight w:val="0"/>
          <w:marTop w:val="77"/>
          <w:marBottom w:val="0"/>
          <w:divBdr>
            <w:top w:val="none" w:sz="0" w:space="0" w:color="auto"/>
            <w:left w:val="none" w:sz="0" w:space="0" w:color="auto"/>
            <w:bottom w:val="none" w:sz="0" w:space="0" w:color="auto"/>
            <w:right w:val="none" w:sz="0" w:space="0" w:color="auto"/>
          </w:divBdr>
        </w:div>
        <w:div w:id="1286930537">
          <w:marLeft w:val="1166"/>
          <w:marRight w:val="0"/>
          <w:marTop w:val="77"/>
          <w:marBottom w:val="0"/>
          <w:divBdr>
            <w:top w:val="none" w:sz="0" w:space="0" w:color="auto"/>
            <w:left w:val="none" w:sz="0" w:space="0" w:color="auto"/>
            <w:bottom w:val="none" w:sz="0" w:space="0" w:color="auto"/>
            <w:right w:val="none" w:sz="0" w:space="0" w:color="auto"/>
          </w:divBdr>
        </w:div>
        <w:div w:id="1480918803">
          <w:marLeft w:val="1166"/>
          <w:marRight w:val="0"/>
          <w:marTop w:val="77"/>
          <w:marBottom w:val="0"/>
          <w:divBdr>
            <w:top w:val="none" w:sz="0" w:space="0" w:color="auto"/>
            <w:left w:val="none" w:sz="0" w:space="0" w:color="auto"/>
            <w:bottom w:val="none" w:sz="0" w:space="0" w:color="auto"/>
            <w:right w:val="none" w:sz="0" w:space="0" w:color="auto"/>
          </w:divBdr>
        </w:div>
        <w:div w:id="1549074667">
          <w:marLeft w:val="1800"/>
          <w:marRight w:val="0"/>
          <w:marTop w:val="77"/>
          <w:marBottom w:val="0"/>
          <w:divBdr>
            <w:top w:val="none" w:sz="0" w:space="0" w:color="auto"/>
            <w:left w:val="none" w:sz="0" w:space="0" w:color="auto"/>
            <w:bottom w:val="none" w:sz="0" w:space="0" w:color="auto"/>
            <w:right w:val="none" w:sz="0" w:space="0" w:color="auto"/>
          </w:divBdr>
        </w:div>
        <w:div w:id="1612123830">
          <w:marLeft w:val="1354"/>
          <w:marRight w:val="0"/>
          <w:marTop w:val="77"/>
          <w:marBottom w:val="0"/>
          <w:divBdr>
            <w:top w:val="none" w:sz="0" w:space="0" w:color="auto"/>
            <w:left w:val="none" w:sz="0" w:space="0" w:color="auto"/>
            <w:bottom w:val="none" w:sz="0" w:space="0" w:color="auto"/>
            <w:right w:val="none" w:sz="0" w:space="0" w:color="auto"/>
          </w:divBdr>
        </w:div>
        <w:div w:id="1644701762">
          <w:marLeft w:val="1166"/>
          <w:marRight w:val="0"/>
          <w:marTop w:val="77"/>
          <w:marBottom w:val="0"/>
          <w:divBdr>
            <w:top w:val="none" w:sz="0" w:space="0" w:color="auto"/>
            <w:left w:val="none" w:sz="0" w:space="0" w:color="auto"/>
            <w:bottom w:val="none" w:sz="0" w:space="0" w:color="auto"/>
            <w:right w:val="none" w:sz="0" w:space="0" w:color="auto"/>
          </w:divBdr>
        </w:div>
        <w:div w:id="1841774342">
          <w:marLeft w:val="1354"/>
          <w:marRight w:val="0"/>
          <w:marTop w:val="77"/>
          <w:marBottom w:val="0"/>
          <w:divBdr>
            <w:top w:val="none" w:sz="0" w:space="0" w:color="auto"/>
            <w:left w:val="none" w:sz="0" w:space="0" w:color="auto"/>
            <w:bottom w:val="none" w:sz="0" w:space="0" w:color="auto"/>
            <w:right w:val="none" w:sz="0" w:space="0" w:color="auto"/>
          </w:divBdr>
        </w:div>
        <w:div w:id="1987970929">
          <w:marLeft w:val="1354"/>
          <w:marRight w:val="0"/>
          <w:marTop w:val="77"/>
          <w:marBottom w:val="0"/>
          <w:divBdr>
            <w:top w:val="none" w:sz="0" w:space="0" w:color="auto"/>
            <w:left w:val="none" w:sz="0" w:space="0" w:color="auto"/>
            <w:bottom w:val="none" w:sz="0" w:space="0" w:color="auto"/>
            <w:right w:val="none" w:sz="0" w:space="0" w:color="auto"/>
          </w:divBdr>
        </w:div>
        <w:div w:id="1993095713">
          <w:marLeft w:val="1166"/>
          <w:marRight w:val="0"/>
          <w:marTop w:val="77"/>
          <w:marBottom w:val="0"/>
          <w:divBdr>
            <w:top w:val="none" w:sz="0" w:space="0" w:color="auto"/>
            <w:left w:val="none" w:sz="0" w:space="0" w:color="auto"/>
            <w:bottom w:val="none" w:sz="0" w:space="0" w:color="auto"/>
            <w:right w:val="none" w:sz="0" w:space="0" w:color="auto"/>
          </w:divBdr>
        </w:div>
      </w:divsChild>
    </w:div>
    <w:div w:id="1777208182">
      <w:bodyDiv w:val="1"/>
      <w:marLeft w:val="0"/>
      <w:marRight w:val="0"/>
      <w:marTop w:val="0"/>
      <w:marBottom w:val="0"/>
      <w:divBdr>
        <w:top w:val="none" w:sz="0" w:space="0" w:color="auto"/>
        <w:left w:val="none" w:sz="0" w:space="0" w:color="auto"/>
        <w:bottom w:val="none" w:sz="0" w:space="0" w:color="auto"/>
        <w:right w:val="none" w:sz="0" w:space="0" w:color="auto"/>
      </w:divBdr>
    </w:div>
    <w:div w:id="1793858514">
      <w:bodyDiv w:val="1"/>
      <w:marLeft w:val="0"/>
      <w:marRight w:val="0"/>
      <w:marTop w:val="0"/>
      <w:marBottom w:val="0"/>
      <w:divBdr>
        <w:top w:val="none" w:sz="0" w:space="0" w:color="auto"/>
        <w:left w:val="none" w:sz="0" w:space="0" w:color="auto"/>
        <w:bottom w:val="none" w:sz="0" w:space="0" w:color="auto"/>
        <w:right w:val="none" w:sz="0" w:space="0" w:color="auto"/>
      </w:divBdr>
    </w:div>
    <w:div w:id="1820030776">
      <w:bodyDiv w:val="1"/>
      <w:marLeft w:val="0"/>
      <w:marRight w:val="0"/>
      <w:marTop w:val="0"/>
      <w:marBottom w:val="0"/>
      <w:divBdr>
        <w:top w:val="none" w:sz="0" w:space="0" w:color="auto"/>
        <w:left w:val="none" w:sz="0" w:space="0" w:color="auto"/>
        <w:bottom w:val="none" w:sz="0" w:space="0" w:color="auto"/>
        <w:right w:val="none" w:sz="0" w:space="0" w:color="auto"/>
      </w:divBdr>
    </w:div>
    <w:div w:id="1841307451">
      <w:bodyDiv w:val="1"/>
      <w:marLeft w:val="0"/>
      <w:marRight w:val="0"/>
      <w:marTop w:val="0"/>
      <w:marBottom w:val="0"/>
      <w:divBdr>
        <w:top w:val="none" w:sz="0" w:space="0" w:color="auto"/>
        <w:left w:val="none" w:sz="0" w:space="0" w:color="auto"/>
        <w:bottom w:val="none" w:sz="0" w:space="0" w:color="auto"/>
        <w:right w:val="none" w:sz="0" w:space="0" w:color="auto"/>
      </w:divBdr>
    </w:div>
    <w:div w:id="1976400730">
      <w:bodyDiv w:val="1"/>
      <w:marLeft w:val="0"/>
      <w:marRight w:val="0"/>
      <w:marTop w:val="0"/>
      <w:marBottom w:val="0"/>
      <w:divBdr>
        <w:top w:val="none" w:sz="0" w:space="0" w:color="auto"/>
        <w:left w:val="none" w:sz="0" w:space="0" w:color="auto"/>
        <w:bottom w:val="none" w:sz="0" w:space="0" w:color="auto"/>
        <w:right w:val="none" w:sz="0" w:space="0" w:color="auto"/>
      </w:divBdr>
    </w:div>
    <w:div w:id="1980643075">
      <w:bodyDiv w:val="1"/>
      <w:marLeft w:val="0"/>
      <w:marRight w:val="0"/>
      <w:marTop w:val="0"/>
      <w:marBottom w:val="0"/>
      <w:divBdr>
        <w:top w:val="none" w:sz="0" w:space="0" w:color="auto"/>
        <w:left w:val="none" w:sz="0" w:space="0" w:color="auto"/>
        <w:bottom w:val="none" w:sz="0" w:space="0" w:color="auto"/>
        <w:right w:val="none" w:sz="0" w:space="0" w:color="auto"/>
      </w:divBdr>
      <w:divsChild>
        <w:div w:id="317881268">
          <w:marLeft w:val="547"/>
          <w:marRight w:val="0"/>
          <w:marTop w:val="0"/>
          <w:marBottom w:val="160"/>
          <w:divBdr>
            <w:top w:val="none" w:sz="0" w:space="0" w:color="auto"/>
            <w:left w:val="none" w:sz="0" w:space="0" w:color="auto"/>
            <w:bottom w:val="none" w:sz="0" w:space="0" w:color="auto"/>
            <w:right w:val="none" w:sz="0" w:space="0" w:color="auto"/>
          </w:divBdr>
        </w:div>
        <w:div w:id="446971738">
          <w:marLeft w:val="547"/>
          <w:marRight w:val="0"/>
          <w:marTop w:val="0"/>
          <w:marBottom w:val="160"/>
          <w:divBdr>
            <w:top w:val="none" w:sz="0" w:space="0" w:color="auto"/>
            <w:left w:val="none" w:sz="0" w:space="0" w:color="auto"/>
            <w:bottom w:val="none" w:sz="0" w:space="0" w:color="auto"/>
            <w:right w:val="none" w:sz="0" w:space="0" w:color="auto"/>
          </w:divBdr>
        </w:div>
        <w:div w:id="1482699234">
          <w:marLeft w:val="547"/>
          <w:marRight w:val="0"/>
          <w:marTop w:val="0"/>
          <w:marBottom w:val="160"/>
          <w:divBdr>
            <w:top w:val="none" w:sz="0" w:space="0" w:color="auto"/>
            <w:left w:val="none" w:sz="0" w:space="0" w:color="auto"/>
            <w:bottom w:val="none" w:sz="0" w:space="0" w:color="auto"/>
            <w:right w:val="none" w:sz="0" w:space="0" w:color="auto"/>
          </w:divBdr>
        </w:div>
        <w:div w:id="2035181702">
          <w:marLeft w:val="1166"/>
          <w:marRight w:val="0"/>
          <w:marTop w:val="0"/>
          <w:marBottom w:val="160"/>
          <w:divBdr>
            <w:top w:val="none" w:sz="0" w:space="0" w:color="auto"/>
            <w:left w:val="none" w:sz="0" w:space="0" w:color="auto"/>
            <w:bottom w:val="none" w:sz="0" w:space="0" w:color="auto"/>
            <w:right w:val="none" w:sz="0" w:space="0" w:color="auto"/>
          </w:divBdr>
        </w:div>
      </w:divsChild>
    </w:div>
    <w:div w:id="2048602477">
      <w:bodyDiv w:val="1"/>
      <w:marLeft w:val="0"/>
      <w:marRight w:val="0"/>
      <w:marTop w:val="0"/>
      <w:marBottom w:val="0"/>
      <w:divBdr>
        <w:top w:val="none" w:sz="0" w:space="0" w:color="auto"/>
        <w:left w:val="none" w:sz="0" w:space="0" w:color="auto"/>
        <w:bottom w:val="none" w:sz="0" w:space="0" w:color="auto"/>
        <w:right w:val="none" w:sz="0" w:space="0" w:color="auto"/>
      </w:divBdr>
      <w:divsChild>
        <w:div w:id="241256513">
          <w:marLeft w:val="547"/>
          <w:marRight w:val="0"/>
          <w:marTop w:val="0"/>
          <w:marBottom w:val="0"/>
          <w:divBdr>
            <w:top w:val="none" w:sz="0" w:space="0" w:color="auto"/>
            <w:left w:val="none" w:sz="0" w:space="0" w:color="auto"/>
            <w:bottom w:val="none" w:sz="0" w:space="0" w:color="auto"/>
            <w:right w:val="none" w:sz="0" w:space="0" w:color="auto"/>
          </w:divBdr>
        </w:div>
      </w:divsChild>
    </w:div>
    <w:div w:id="2120025872">
      <w:bodyDiv w:val="1"/>
      <w:marLeft w:val="0"/>
      <w:marRight w:val="0"/>
      <w:marTop w:val="0"/>
      <w:marBottom w:val="0"/>
      <w:divBdr>
        <w:top w:val="none" w:sz="0" w:space="0" w:color="auto"/>
        <w:left w:val="none" w:sz="0" w:space="0" w:color="auto"/>
        <w:bottom w:val="none" w:sz="0" w:space="0" w:color="auto"/>
        <w:right w:val="none" w:sz="0" w:space="0" w:color="auto"/>
      </w:divBdr>
      <w:divsChild>
        <w:div w:id="307247932">
          <w:marLeft w:val="1166"/>
          <w:marRight w:val="0"/>
          <w:marTop w:val="0"/>
          <w:marBottom w:val="160"/>
          <w:divBdr>
            <w:top w:val="none" w:sz="0" w:space="0" w:color="auto"/>
            <w:left w:val="none" w:sz="0" w:space="0" w:color="auto"/>
            <w:bottom w:val="none" w:sz="0" w:space="0" w:color="auto"/>
            <w:right w:val="none" w:sz="0" w:space="0" w:color="auto"/>
          </w:divBdr>
        </w:div>
        <w:div w:id="848494954">
          <w:marLeft w:val="547"/>
          <w:marRight w:val="0"/>
          <w:marTop w:val="0"/>
          <w:marBottom w:val="160"/>
          <w:divBdr>
            <w:top w:val="none" w:sz="0" w:space="0" w:color="auto"/>
            <w:left w:val="none" w:sz="0" w:space="0" w:color="auto"/>
            <w:bottom w:val="none" w:sz="0" w:space="0" w:color="auto"/>
            <w:right w:val="none" w:sz="0" w:space="0" w:color="auto"/>
          </w:divBdr>
        </w:div>
        <w:div w:id="1087384274">
          <w:marLeft w:val="547"/>
          <w:marRight w:val="0"/>
          <w:marTop w:val="0"/>
          <w:marBottom w:val="160"/>
          <w:divBdr>
            <w:top w:val="none" w:sz="0" w:space="0" w:color="auto"/>
            <w:left w:val="none" w:sz="0" w:space="0" w:color="auto"/>
            <w:bottom w:val="none" w:sz="0" w:space="0" w:color="auto"/>
            <w:right w:val="none" w:sz="0" w:space="0" w:color="auto"/>
          </w:divBdr>
        </w:div>
        <w:div w:id="1150634576">
          <w:marLeft w:val="547"/>
          <w:marRight w:val="0"/>
          <w:marTop w:val="0"/>
          <w:marBottom w:val="160"/>
          <w:divBdr>
            <w:top w:val="none" w:sz="0" w:space="0" w:color="auto"/>
            <w:left w:val="none" w:sz="0" w:space="0" w:color="auto"/>
            <w:bottom w:val="none" w:sz="0" w:space="0" w:color="auto"/>
            <w:right w:val="none" w:sz="0" w:space="0" w:color="auto"/>
          </w:divBdr>
        </w:div>
      </w:divsChild>
    </w:div>
    <w:div w:id="2139297497">
      <w:bodyDiv w:val="1"/>
      <w:marLeft w:val="0"/>
      <w:marRight w:val="0"/>
      <w:marTop w:val="0"/>
      <w:marBottom w:val="0"/>
      <w:divBdr>
        <w:top w:val="none" w:sz="0" w:space="0" w:color="auto"/>
        <w:left w:val="none" w:sz="0" w:space="0" w:color="auto"/>
        <w:bottom w:val="none" w:sz="0" w:space="0" w:color="auto"/>
        <w:right w:val="none" w:sz="0" w:space="0" w:color="auto"/>
      </w:divBdr>
      <w:divsChild>
        <w:div w:id="1949654216">
          <w:marLeft w:val="547"/>
          <w:marRight w:val="0"/>
          <w:marTop w:val="0"/>
          <w:marBottom w:val="0"/>
          <w:divBdr>
            <w:top w:val="none" w:sz="0" w:space="0" w:color="auto"/>
            <w:left w:val="none" w:sz="0" w:space="0" w:color="auto"/>
            <w:bottom w:val="none" w:sz="0" w:space="0" w:color="auto"/>
            <w:right w:val="none" w:sz="0" w:space="0" w:color="auto"/>
          </w:divBdr>
        </w:div>
      </w:divsChild>
    </w:div>
    <w:div w:id="2139835447">
      <w:bodyDiv w:val="1"/>
      <w:marLeft w:val="0"/>
      <w:marRight w:val="0"/>
      <w:marTop w:val="0"/>
      <w:marBottom w:val="0"/>
      <w:divBdr>
        <w:top w:val="none" w:sz="0" w:space="0" w:color="auto"/>
        <w:left w:val="none" w:sz="0" w:space="0" w:color="auto"/>
        <w:bottom w:val="none" w:sz="0" w:space="0" w:color="auto"/>
        <w:right w:val="none" w:sz="0" w:space="0" w:color="auto"/>
      </w:divBdr>
      <w:divsChild>
        <w:div w:id="63531693">
          <w:marLeft w:val="0"/>
          <w:marRight w:val="0"/>
          <w:marTop w:val="0"/>
          <w:marBottom w:val="0"/>
          <w:divBdr>
            <w:top w:val="none" w:sz="0" w:space="0" w:color="auto"/>
            <w:left w:val="none" w:sz="0" w:space="0" w:color="auto"/>
            <w:bottom w:val="none" w:sz="0" w:space="0" w:color="auto"/>
            <w:right w:val="none" w:sz="0" w:space="0" w:color="auto"/>
          </w:divBdr>
        </w:div>
        <w:div w:id="101147767">
          <w:marLeft w:val="0"/>
          <w:marRight w:val="0"/>
          <w:marTop w:val="0"/>
          <w:marBottom w:val="0"/>
          <w:divBdr>
            <w:top w:val="none" w:sz="0" w:space="0" w:color="auto"/>
            <w:left w:val="none" w:sz="0" w:space="0" w:color="auto"/>
            <w:bottom w:val="none" w:sz="0" w:space="0" w:color="auto"/>
            <w:right w:val="none" w:sz="0" w:space="0" w:color="auto"/>
          </w:divBdr>
        </w:div>
        <w:div w:id="532038393">
          <w:marLeft w:val="0"/>
          <w:marRight w:val="0"/>
          <w:marTop w:val="0"/>
          <w:marBottom w:val="0"/>
          <w:divBdr>
            <w:top w:val="none" w:sz="0" w:space="0" w:color="auto"/>
            <w:left w:val="none" w:sz="0" w:space="0" w:color="auto"/>
            <w:bottom w:val="none" w:sz="0" w:space="0" w:color="auto"/>
            <w:right w:val="none" w:sz="0" w:space="0" w:color="auto"/>
          </w:divBdr>
        </w:div>
        <w:div w:id="548685763">
          <w:marLeft w:val="0"/>
          <w:marRight w:val="0"/>
          <w:marTop w:val="0"/>
          <w:marBottom w:val="0"/>
          <w:divBdr>
            <w:top w:val="none" w:sz="0" w:space="0" w:color="auto"/>
            <w:left w:val="none" w:sz="0" w:space="0" w:color="auto"/>
            <w:bottom w:val="none" w:sz="0" w:space="0" w:color="auto"/>
            <w:right w:val="none" w:sz="0" w:space="0" w:color="auto"/>
          </w:divBdr>
        </w:div>
        <w:div w:id="912162105">
          <w:marLeft w:val="0"/>
          <w:marRight w:val="0"/>
          <w:marTop w:val="0"/>
          <w:marBottom w:val="0"/>
          <w:divBdr>
            <w:top w:val="none" w:sz="0" w:space="0" w:color="auto"/>
            <w:left w:val="none" w:sz="0" w:space="0" w:color="auto"/>
            <w:bottom w:val="none" w:sz="0" w:space="0" w:color="auto"/>
            <w:right w:val="none" w:sz="0" w:space="0" w:color="auto"/>
          </w:divBdr>
        </w:div>
        <w:div w:id="1486701482">
          <w:marLeft w:val="0"/>
          <w:marRight w:val="0"/>
          <w:marTop w:val="0"/>
          <w:marBottom w:val="0"/>
          <w:divBdr>
            <w:top w:val="none" w:sz="0" w:space="0" w:color="auto"/>
            <w:left w:val="none" w:sz="0" w:space="0" w:color="auto"/>
            <w:bottom w:val="none" w:sz="0" w:space="0" w:color="auto"/>
            <w:right w:val="none" w:sz="0" w:space="0" w:color="auto"/>
          </w:divBdr>
        </w:div>
        <w:div w:id="1687442484">
          <w:marLeft w:val="0"/>
          <w:marRight w:val="0"/>
          <w:marTop w:val="0"/>
          <w:marBottom w:val="0"/>
          <w:divBdr>
            <w:top w:val="none" w:sz="0" w:space="0" w:color="auto"/>
            <w:left w:val="none" w:sz="0" w:space="0" w:color="auto"/>
            <w:bottom w:val="none" w:sz="0" w:space="0" w:color="auto"/>
            <w:right w:val="none" w:sz="0" w:space="0" w:color="auto"/>
          </w:divBdr>
        </w:div>
        <w:div w:id="1955823475">
          <w:marLeft w:val="0"/>
          <w:marRight w:val="0"/>
          <w:marTop w:val="0"/>
          <w:marBottom w:val="0"/>
          <w:divBdr>
            <w:top w:val="none" w:sz="0" w:space="0" w:color="auto"/>
            <w:left w:val="none" w:sz="0" w:space="0" w:color="auto"/>
            <w:bottom w:val="none" w:sz="0" w:space="0" w:color="auto"/>
            <w:right w:val="none" w:sz="0" w:space="0" w:color="auto"/>
          </w:divBdr>
        </w:div>
      </w:divsChild>
    </w:div>
    <w:div w:id="2143883478">
      <w:bodyDiv w:val="1"/>
      <w:marLeft w:val="0"/>
      <w:marRight w:val="0"/>
      <w:marTop w:val="0"/>
      <w:marBottom w:val="0"/>
      <w:divBdr>
        <w:top w:val="none" w:sz="0" w:space="0" w:color="auto"/>
        <w:left w:val="none" w:sz="0" w:space="0" w:color="auto"/>
        <w:bottom w:val="none" w:sz="0" w:space="0" w:color="auto"/>
        <w:right w:val="none" w:sz="0" w:space="0" w:color="auto"/>
      </w:divBdr>
      <w:divsChild>
        <w:div w:id="142425528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oi_(identifier)" TargetMode="External"/><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hyperlink" Target="http://arxiv.org/abs/1608.05159v1"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hyperlink" Target="https://doi.org/10.1613%2Fjair.614"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researchgate.net/publication/221376179_Convolutional_Networks_and_Applications_in_Vision" TargetMode="External"/><Relationship Id="rId28" Type="http://schemas.openxmlformats.org/officeDocument/2006/relationships/hyperlink" Target="http://engineering.matterport.com/splash-of-color-instance-segmentation-with-mask-r-cnn-and-tensorflow-7c761e238b46"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3.emf"/><Relationship Id="rId31" Type="http://schemas.openxmlformats.org/officeDocument/2006/relationships/hyperlink" Target="http://en.wikipedia.org/wiki/Sensitivity_and_specificity"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109" Type="http://schemas.microsoft.com/office/2011/relationships/people" Target="peop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www.analyticsvidhya.com/blog/2019/07/computer-vision-implementing-mask-r-cnn-image-segmentation" TargetMode="External"/><Relationship Id="rId24" Type="http://schemas.openxmlformats.org/officeDocument/2006/relationships/hyperlink" Target="https://doi.org/10.1613%2Fjair.614"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machinelearningmastery.com/best-practices-for-preparing-and-augmenting-image-data-for-convolutional-neural-networks/"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en.wikipedia.org/wiki/Journal_of_Artificial_Intelligence_Research" TargetMode="Externa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4F2EE-2B3F-483A-89FE-A7F2D02FA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8394</Words>
  <Characters>47851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56133</CharactersWithSpaces>
  <SharedDoc>false</SharedDoc>
  <HLinks>
    <vt:vector size="576" baseType="variant">
      <vt:variant>
        <vt:i4>458778</vt:i4>
      </vt:variant>
      <vt:variant>
        <vt:i4>546</vt:i4>
      </vt:variant>
      <vt:variant>
        <vt:i4>0</vt:i4>
      </vt:variant>
      <vt:variant>
        <vt:i4>5</vt:i4>
      </vt:variant>
      <vt:variant>
        <vt:lpwstr>http://arxiv.org/abs/1608.05159v1</vt:lpwstr>
      </vt:variant>
      <vt:variant>
        <vt:lpwstr/>
      </vt:variant>
      <vt:variant>
        <vt:i4>1114201</vt:i4>
      </vt:variant>
      <vt:variant>
        <vt:i4>543</vt:i4>
      </vt:variant>
      <vt:variant>
        <vt:i4>0</vt:i4>
      </vt:variant>
      <vt:variant>
        <vt:i4>5</vt:i4>
      </vt:variant>
      <vt:variant>
        <vt:lpwstr>http://en.wikipedia.org/wiki/Sensitivity_and_specificity</vt:lpwstr>
      </vt:variant>
      <vt:variant>
        <vt:lpwstr/>
      </vt:variant>
      <vt:variant>
        <vt:i4>6881404</vt:i4>
      </vt:variant>
      <vt:variant>
        <vt:i4>540</vt:i4>
      </vt:variant>
      <vt:variant>
        <vt:i4>0</vt:i4>
      </vt:variant>
      <vt:variant>
        <vt:i4>5</vt:i4>
      </vt:variant>
      <vt:variant>
        <vt:lpwstr>http://machinelearningmastery.com/best-practices-for-preparing-and-augmenting-image-data-for-convolutional-neural-networks/</vt:lpwstr>
      </vt:variant>
      <vt:variant>
        <vt:lpwstr/>
      </vt:variant>
      <vt:variant>
        <vt:i4>3801125</vt:i4>
      </vt:variant>
      <vt:variant>
        <vt:i4>537</vt:i4>
      </vt:variant>
      <vt:variant>
        <vt:i4>0</vt:i4>
      </vt:variant>
      <vt:variant>
        <vt:i4>5</vt:i4>
      </vt:variant>
      <vt:variant>
        <vt:lpwstr>http://www.analyticsvidhya.com/blog/2019/07/computer-vision-implementing-mask-r-cnn-image-segmentation</vt:lpwstr>
      </vt:variant>
      <vt:variant>
        <vt:lpwstr/>
      </vt:variant>
      <vt:variant>
        <vt:i4>6750250</vt:i4>
      </vt:variant>
      <vt:variant>
        <vt:i4>534</vt:i4>
      </vt:variant>
      <vt:variant>
        <vt:i4>0</vt:i4>
      </vt:variant>
      <vt:variant>
        <vt:i4>5</vt:i4>
      </vt:variant>
      <vt:variant>
        <vt:lpwstr>http://engineering.matterport.com/splash-of-color-instance-segmentation-with-mask-r-cnn-and-tensorflow-7c761e238b46</vt:lpwstr>
      </vt:variant>
      <vt:variant>
        <vt:lpwstr/>
      </vt:variant>
      <vt:variant>
        <vt:i4>7274609</vt:i4>
      </vt:variant>
      <vt:variant>
        <vt:i4>531</vt:i4>
      </vt:variant>
      <vt:variant>
        <vt:i4>0</vt:i4>
      </vt:variant>
      <vt:variant>
        <vt:i4>5</vt:i4>
      </vt:variant>
      <vt:variant>
        <vt:lpwstr>https://doi.org/10.1613%2Fjair.614</vt:lpwstr>
      </vt:variant>
      <vt:variant>
        <vt:lpwstr/>
      </vt:variant>
      <vt:variant>
        <vt:i4>5177385</vt:i4>
      </vt:variant>
      <vt:variant>
        <vt:i4>528</vt:i4>
      </vt:variant>
      <vt:variant>
        <vt:i4>0</vt:i4>
      </vt:variant>
      <vt:variant>
        <vt:i4>5</vt:i4>
      </vt:variant>
      <vt:variant>
        <vt:lpwstr>https://en.wikipedia.org/wiki/Doi_(identifier)</vt:lpwstr>
      </vt:variant>
      <vt:variant>
        <vt:lpwstr/>
      </vt:variant>
      <vt:variant>
        <vt:i4>5111837</vt:i4>
      </vt:variant>
      <vt:variant>
        <vt:i4>525</vt:i4>
      </vt:variant>
      <vt:variant>
        <vt:i4>0</vt:i4>
      </vt:variant>
      <vt:variant>
        <vt:i4>5</vt:i4>
      </vt:variant>
      <vt:variant>
        <vt:lpwstr>https://en.wikipedia.org/wiki/Journal_of_Artificial_Intelligence_Research</vt:lpwstr>
      </vt:variant>
      <vt:variant>
        <vt:lpwstr/>
      </vt:variant>
      <vt:variant>
        <vt:i4>7274609</vt:i4>
      </vt:variant>
      <vt:variant>
        <vt:i4>522</vt:i4>
      </vt:variant>
      <vt:variant>
        <vt:i4>0</vt:i4>
      </vt:variant>
      <vt:variant>
        <vt:i4>5</vt:i4>
      </vt:variant>
      <vt:variant>
        <vt:lpwstr>https://doi.org/10.1613%2Fjair.614</vt:lpwstr>
      </vt:variant>
      <vt:variant>
        <vt:lpwstr/>
      </vt:variant>
      <vt:variant>
        <vt:i4>5046360</vt:i4>
      </vt:variant>
      <vt:variant>
        <vt:i4>519</vt:i4>
      </vt:variant>
      <vt:variant>
        <vt:i4>0</vt:i4>
      </vt:variant>
      <vt:variant>
        <vt:i4>5</vt:i4>
      </vt:variant>
      <vt:variant>
        <vt:lpwstr>http://www.researchgate.net/publication/221376179_Convolutional_Networks_and_Applications_in_Vision</vt:lpwstr>
      </vt:variant>
      <vt:variant>
        <vt:lpwstr/>
      </vt:variant>
      <vt:variant>
        <vt:i4>1835071</vt:i4>
      </vt:variant>
      <vt:variant>
        <vt:i4>512</vt:i4>
      </vt:variant>
      <vt:variant>
        <vt:i4>0</vt:i4>
      </vt:variant>
      <vt:variant>
        <vt:i4>5</vt:i4>
      </vt:variant>
      <vt:variant>
        <vt:lpwstr/>
      </vt:variant>
      <vt:variant>
        <vt:lpwstr>_Toc65696097</vt:lpwstr>
      </vt:variant>
      <vt:variant>
        <vt:i4>1900607</vt:i4>
      </vt:variant>
      <vt:variant>
        <vt:i4>506</vt:i4>
      </vt:variant>
      <vt:variant>
        <vt:i4>0</vt:i4>
      </vt:variant>
      <vt:variant>
        <vt:i4>5</vt:i4>
      </vt:variant>
      <vt:variant>
        <vt:lpwstr/>
      </vt:variant>
      <vt:variant>
        <vt:lpwstr>_Toc65696096</vt:lpwstr>
      </vt:variant>
      <vt:variant>
        <vt:i4>1966143</vt:i4>
      </vt:variant>
      <vt:variant>
        <vt:i4>500</vt:i4>
      </vt:variant>
      <vt:variant>
        <vt:i4>0</vt:i4>
      </vt:variant>
      <vt:variant>
        <vt:i4>5</vt:i4>
      </vt:variant>
      <vt:variant>
        <vt:lpwstr/>
      </vt:variant>
      <vt:variant>
        <vt:lpwstr>_Toc65696095</vt:lpwstr>
      </vt:variant>
      <vt:variant>
        <vt:i4>2031679</vt:i4>
      </vt:variant>
      <vt:variant>
        <vt:i4>494</vt:i4>
      </vt:variant>
      <vt:variant>
        <vt:i4>0</vt:i4>
      </vt:variant>
      <vt:variant>
        <vt:i4>5</vt:i4>
      </vt:variant>
      <vt:variant>
        <vt:lpwstr/>
      </vt:variant>
      <vt:variant>
        <vt:lpwstr>_Toc65696094</vt:lpwstr>
      </vt:variant>
      <vt:variant>
        <vt:i4>1572927</vt:i4>
      </vt:variant>
      <vt:variant>
        <vt:i4>488</vt:i4>
      </vt:variant>
      <vt:variant>
        <vt:i4>0</vt:i4>
      </vt:variant>
      <vt:variant>
        <vt:i4>5</vt:i4>
      </vt:variant>
      <vt:variant>
        <vt:lpwstr/>
      </vt:variant>
      <vt:variant>
        <vt:lpwstr>_Toc65696093</vt:lpwstr>
      </vt:variant>
      <vt:variant>
        <vt:i4>1638463</vt:i4>
      </vt:variant>
      <vt:variant>
        <vt:i4>482</vt:i4>
      </vt:variant>
      <vt:variant>
        <vt:i4>0</vt:i4>
      </vt:variant>
      <vt:variant>
        <vt:i4>5</vt:i4>
      </vt:variant>
      <vt:variant>
        <vt:lpwstr/>
      </vt:variant>
      <vt:variant>
        <vt:lpwstr>_Toc65696092</vt:lpwstr>
      </vt:variant>
      <vt:variant>
        <vt:i4>1703999</vt:i4>
      </vt:variant>
      <vt:variant>
        <vt:i4>476</vt:i4>
      </vt:variant>
      <vt:variant>
        <vt:i4>0</vt:i4>
      </vt:variant>
      <vt:variant>
        <vt:i4>5</vt:i4>
      </vt:variant>
      <vt:variant>
        <vt:lpwstr/>
      </vt:variant>
      <vt:variant>
        <vt:lpwstr>_Toc65696091</vt:lpwstr>
      </vt:variant>
      <vt:variant>
        <vt:i4>1769535</vt:i4>
      </vt:variant>
      <vt:variant>
        <vt:i4>470</vt:i4>
      </vt:variant>
      <vt:variant>
        <vt:i4>0</vt:i4>
      </vt:variant>
      <vt:variant>
        <vt:i4>5</vt:i4>
      </vt:variant>
      <vt:variant>
        <vt:lpwstr/>
      </vt:variant>
      <vt:variant>
        <vt:lpwstr>_Toc65696090</vt:lpwstr>
      </vt:variant>
      <vt:variant>
        <vt:i4>1179710</vt:i4>
      </vt:variant>
      <vt:variant>
        <vt:i4>464</vt:i4>
      </vt:variant>
      <vt:variant>
        <vt:i4>0</vt:i4>
      </vt:variant>
      <vt:variant>
        <vt:i4>5</vt:i4>
      </vt:variant>
      <vt:variant>
        <vt:lpwstr/>
      </vt:variant>
      <vt:variant>
        <vt:lpwstr>_Toc65696089</vt:lpwstr>
      </vt:variant>
      <vt:variant>
        <vt:i4>1245246</vt:i4>
      </vt:variant>
      <vt:variant>
        <vt:i4>458</vt:i4>
      </vt:variant>
      <vt:variant>
        <vt:i4>0</vt:i4>
      </vt:variant>
      <vt:variant>
        <vt:i4>5</vt:i4>
      </vt:variant>
      <vt:variant>
        <vt:lpwstr/>
      </vt:variant>
      <vt:variant>
        <vt:lpwstr>_Toc65696088</vt:lpwstr>
      </vt:variant>
      <vt:variant>
        <vt:i4>1835070</vt:i4>
      </vt:variant>
      <vt:variant>
        <vt:i4>452</vt:i4>
      </vt:variant>
      <vt:variant>
        <vt:i4>0</vt:i4>
      </vt:variant>
      <vt:variant>
        <vt:i4>5</vt:i4>
      </vt:variant>
      <vt:variant>
        <vt:lpwstr/>
      </vt:variant>
      <vt:variant>
        <vt:lpwstr>_Toc65696087</vt:lpwstr>
      </vt:variant>
      <vt:variant>
        <vt:i4>1900606</vt:i4>
      </vt:variant>
      <vt:variant>
        <vt:i4>446</vt:i4>
      </vt:variant>
      <vt:variant>
        <vt:i4>0</vt:i4>
      </vt:variant>
      <vt:variant>
        <vt:i4>5</vt:i4>
      </vt:variant>
      <vt:variant>
        <vt:lpwstr/>
      </vt:variant>
      <vt:variant>
        <vt:lpwstr>_Toc65696086</vt:lpwstr>
      </vt:variant>
      <vt:variant>
        <vt:i4>1966142</vt:i4>
      </vt:variant>
      <vt:variant>
        <vt:i4>440</vt:i4>
      </vt:variant>
      <vt:variant>
        <vt:i4>0</vt:i4>
      </vt:variant>
      <vt:variant>
        <vt:i4>5</vt:i4>
      </vt:variant>
      <vt:variant>
        <vt:lpwstr/>
      </vt:variant>
      <vt:variant>
        <vt:lpwstr>_Toc65696085</vt:lpwstr>
      </vt:variant>
      <vt:variant>
        <vt:i4>2031678</vt:i4>
      </vt:variant>
      <vt:variant>
        <vt:i4>434</vt:i4>
      </vt:variant>
      <vt:variant>
        <vt:i4>0</vt:i4>
      </vt:variant>
      <vt:variant>
        <vt:i4>5</vt:i4>
      </vt:variant>
      <vt:variant>
        <vt:lpwstr/>
      </vt:variant>
      <vt:variant>
        <vt:lpwstr>_Toc65696084</vt:lpwstr>
      </vt:variant>
      <vt:variant>
        <vt:i4>1572926</vt:i4>
      </vt:variant>
      <vt:variant>
        <vt:i4>428</vt:i4>
      </vt:variant>
      <vt:variant>
        <vt:i4>0</vt:i4>
      </vt:variant>
      <vt:variant>
        <vt:i4>5</vt:i4>
      </vt:variant>
      <vt:variant>
        <vt:lpwstr/>
      </vt:variant>
      <vt:variant>
        <vt:lpwstr>_Toc65696083</vt:lpwstr>
      </vt:variant>
      <vt:variant>
        <vt:i4>1638462</vt:i4>
      </vt:variant>
      <vt:variant>
        <vt:i4>422</vt:i4>
      </vt:variant>
      <vt:variant>
        <vt:i4>0</vt:i4>
      </vt:variant>
      <vt:variant>
        <vt:i4>5</vt:i4>
      </vt:variant>
      <vt:variant>
        <vt:lpwstr/>
      </vt:variant>
      <vt:variant>
        <vt:lpwstr>_Toc65696082</vt:lpwstr>
      </vt:variant>
      <vt:variant>
        <vt:i4>1703998</vt:i4>
      </vt:variant>
      <vt:variant>
        <vt:i4>416</vt:i4>
      </vt:variant>
      <vt:variant>
        <vt:i4>0</vt:i4>
      </vt:variant>
      <vt:variant>
        <vt:i4>5</vt:i4>
      </vt:variant>
      <vt:variant>
        <vt:lpwstr/>
      </vt:variant>
      <vt:variant>
        <vt:lpwstr>_Toc65696081</vt:lpwstr>
      </vt:variant>
      <vt:variant>
        <vt:i4>1769534</vt:i4>
      </vt:variant>
      <vt:variant>
        <vt:i4>410</vt:i4>
      </vt:variant>
      <vt:variant>
        <vt:i4>0</vt:i4>
      </vt:variant>
      <vt:variant>
        <vt:i4>5</vt:i4>
      </vt:variant>
      <vt:variant>
        <vt:lpwstr/>
      </vt:variant>
      <vt:variant>
        <vt:lpwstr>_Toc65696080</vt:lpwstr>
      </vt:variant>
      <vt:variant>
        <vt:i4>1179697</vt:i4>
      </vt:variant>
      <vt:variant>
        <vt:i4>404</vt:i4>
      </vt:variant>
      <vt:variant>
        <vt:i4>0</vt:i4>
      </vt:variant>
      <vt:variant>
        <vt:i4>5</vt:i4>
      </vt:variant>
      <vt:variant>
        <vt:lpwstr/>
      </vt:variant>
      <vt:variant>
        <vt:lpwstr>_Toc65696079</vt:lpwstr>
      </vt:variant>
      <vt:variant>
        <vt:i4>1245233</vt:i4>
      </vt:variant>
      <vt:variant>
        <vt:i4>398</vt:i4>
      </vt:variant>
      <vt:variant>
        <vt:i4>0</vt:i4>
      </vt:variant>
      <vt:variant>
        <vt:i4>5</vt:i4>
      </vt:variant>
      <vt:variant>
        <vt:lpwstr/>
      </vt:variant>
      <vt:variant>
        <vt:lpwstr>_Toc65696078</vt:lpwstr>
      </vt:variant>
      <vt:variant>
        <vt:i4>1835057</vt:i4>
      </vt:variant>
      <vt:variant>
        <vt:i4>392</vt:i4>
      </vt:variant>
      <vt:variant>
        <vt:i4>0</vt:i4>
      </vt:variant>
      <vt:variant>
        <vt:i4>5</vt:i4>
      </vt:variant>
      <vt:variant>
        <vt:lpwstr/>
      </vt:variant>
      <vt:variant>
        <vt:lpwstr>_Toc65696077</vt:lpwstr>
      </vt:variant>
      <vt:variant>
        <vt:i4>1900593</vt:i4>
      </vt:variant>
      <vt:variant>
        <vt:i4>386</vt:i4>
      </vt:variant>
      <vt:variant>
        <vt:i4>0</vt:i4>
      </vt:variant>
      <vt:variant>
        <vt:i4>5</vt:i4>
      </vt:variant>
      <vt:variant>
        <vt:lpwstr/>
      </vt:variant>
      <vt:variant>
        <vt:lpwstr>_Toc65696076</vt:lpwstr>
      </vt:variant>
      <vt:variant>
        <vt:i4>1966129</vt:i4>
      </vt:variant>
      <vt:variant>
        <vt:i4>380</vt:i4>
      </vt:variant>
      <vt:variant>
        <vt:i4>0</vt:i4>
      </vt:variant>
      <vt:variant>
        <vt:i4>5</vt:i4>
      </vt:variant>
      <vt:variant>
        <vt:lpwstr/>
      </vt:variant>
      <vt:variant>
        <vt:lpwstr>_Toc65696075</vt:lpwstr>
      </vt:variant>
      <vt:variant>
        <vt:i4>2031665</vt:i4>
      </vt:variant>
      <vt:variant>
        <vt:i4>374</vt:i4>
      </vt:variant>
      <vt:variant>
        <vt:i4>0</vt:i4>
      </vt:variant>
      <vt:variant>
        <vt:i4>5</vt:i4>
      </vt:variant>
      <vt:variant>
        <vt:lpwstr/>
      </vt:variant>
      <vt:variant>
        <vt:lpwstr>_Toc65696074</vt:lpwstr>
      </vt:variant>
      <vt:variant>
        <vt:i4>1572913</vt:i4>
      </vt:variant>
      <vt:variant>
        <vt:i4>368</vt:i4>
      </vt:variant>
      <vt:variant>
        <vt:i4>0</vt:i4>
      </vt:variant>
      <vt:variant>
        <vt:i4>5</vt:i4>
      </vt:variant>
      <vt:variant>
        <vt:lpwstr/>
      </vt:variant>
      <vt:variant>
        <vt:lpwstr>_Toc65696073</vt:lpwstr>
      </vt:variant>
      <vt:variant>
        <vt:i4>1638449</vt:i4>
      </vt:variant>
      <vt:variant>
        <vt:i4>362</vt:i4>
      </vt:variant>
      <vt:variant>
        <vt:i4>0</vt:i4>
      </vt:variant>
      <vt:variant>
        <vt:i4>5</vt:i4>
      </vt:variant>
      <vt:variant>
        <vt:lpwstr/>
      </vt:variant>
      <vt:variant>
        <vt:lpwstr>_Toc65696072</vt:lpwstr>
      </vt:variant>
      <vt:variant>
        <vt:i4>1703985</vt:i4>
      </vt:variant>
      <vt:variant>
        <vt:i4>356</vt:i4>
      </vt:variant>
      <vt:variant>
        <vt:i4>0</vt:i4>
      </vt:variant>
      <vt:variant>
        <vt:i4>5</vt:i4>
      </vt:variant>
      <vt:variant>
        <vt:lpwstr/>
      </vt:variant>
      <vt:variant>
        <vt:lpwstr>_Toc65696071</vt:lpwstr>
      </vt:variant>
      <vt:variant>
        <vt:i4>1769521</vt:i4>
      </vt:variant>
      <vt:variant>
        <vt:i4>350</vt:i4>
      </vt:variant>
      <vt:variant>
        <vt:i4>0</vt:i4>
      </vt:variant>
      <vt:variant>
        <vt:i4>5</vt:i4>
      </vt:variant>
      <vt:variant>
        <vt:lpwstr/>
      </vt:variant>
      <vt:variant>
        <vt:lpwstr>_Toc65696070</vt:lpwstr>
      </vt:variant>
      <vt:variant>
        <vt:i4>1179696</vt:i4>
      </vt:variant>
      <vt:variant>
        <vt:i4>344</vt:i4>
      </vt:variant>
      <vt:variant>
        <vt:i4>0</vt:i4>
      </vt:variant>
      <vt:variant>
        <vt:i4>5</vt:i4>
      </vt:variant>
      <vt:variant>
        <vt:lpwstr/>
      </vt:variant>
      <vt:variant>
        <vt:lpwstr>_Toc65696069</vt:lpwstr>
      </vt:variant>
      <vt:variant>
        <vt:i4>1245232</vt:i4>
      </vt:variant>
      <vt:variant>
        <vt:i4>338</vt:i4>
      </vt:variant>
      <vt:variant>
        <vt:i4>0</vt:i4>
      </vt:variant>
      <vt:variant>
        <vt:i4>5</vt:i4>
      </vt:variant>
      <vt:variant>
        <vt:lpwstr/>
      </vt:variant>
      <vt:variant>
        <vt:lpwstr>_Toc65696068</vt:lpwstr>
      </vt:variant>
      <vt:variant>
        <vt:i4>1835056</vt:i4>
      </vt:variant>
      <vt:variant>
        <vt:i4>332</vt:i4>
      </vt:variant>
      <vt:variant>
        <vt:i4>0</vt:i4>
      </vt:variant>
      <vt:variant>
        <vt:i4>5</vt:i4>
      </vt:variant>
      <vt:variant>
        <vt:lpwstr/>
      </vt:variant>
      <vt:variant>
        <vt:lpwstr>_Toc65696067</vt:lpwstr>
      </vt:variant>
      <vt:variant>
        <vt:i4>1900592</vt:i4>
      </vt:variant>
      <vt:variant>
        <vt:i4>326</vt:i4>
      </vt:variant>
      <vt:variant>
        <vt:i4>0</vt:i4>
      </vt:variant>
      <vt:variant>
        <vt:i4>5</vt:i4>
      </vt:variant>
      <vt:variant>
        <vt:lpwstr/>
      </vt:variant>
      <vt:variant>
        <vt:lpwstr>_Toc65696066</vt:lpwstr>
      </vt:variant>
      <vt:variant>
        <vt:i4>1966128</vt:i4>
      </vt:variant>
      <vt:variant>
        <vt:i4>320</vt:i4>
      </vt:variant>
      <vt:variant>
        <vt:i4>0</vt:i4>
      </vt:variant>
      <vt:variant>
        <vt:i4>5</vt:i4>
      </vt:variant>
      <vt:variant>
        <vt:lpwstr/>
      </vt:variant>
      <vt:variant>
        <vt:lpwstr>_Toc65696065</vt:lpwstr>
      </vt:variant>
      <vt:variant>
        <vt:i4>2031664</vt:i4>
      </vt:variant>
      <vt:variant>
        <vt:i4>314</vt:i4>
      </vt:variant>
      <vt:variant>
        <vt:i4>0</vt:i4>
      </vt:variant>
      <vt:variant>
        <vt:i4>5</vt:i4>
      </vt:variant>
      <vt:variant>
        <vt:lpwstr/>
      </vt:variant>
      <vt:variant>
        <vt:lpwstr>_Toc65696064</vt:lpwstr>
      </vt:variant>
      <vt:variant>
        <vt:i4>1572912</vt:i4>
      </vt:variant>
      <vt:variant>
        <vt:i4>308</vt:i4>
      </vt:variant>
      <vt:variant>
        <vt:i4>0</vt:i4>
      </vt:variant>
      <vt:variant>
        <vt:i4>5</vt:i4>
      </vt:variant>
      <vt:variant>
        <vt:lpwstr/>
      </vt:variant>
      <vt:variant>
        <vt:lpwstr>_Toc65696063</vt:lpwstr>
      </vt:variant>
      <vt:variant>
        <vt:i4>1638448</vt:i4>
      </vt:variant>
      <vt:variant>
        <vt:i4>302</vt:i4>
      </vt:variant>
      <vt:variant>
        <vt:i4>0</vt:i4>
      </vt:variant>
      <vt:variant>
        <vt:i4>5</vt:i4>
      </vt:variant>
      <vt:variant>
        <vt:lpwstr/>
      </vt:variant>
      <vt:variant>
        <vt:lpwstr>_Toc65696062</vt:lpwstr>
      </vt:variant>
      <vt:variant>
        <vt:i4>1703984</vt:i4>
      </vt:variant>
      <vt:variant>
        <vt:i4>296</vt:i4>
      </vt:variant>
      <vt:variant>
        <vt:i4>0</vt:i4>
      </vt:variant>
      <vt:variant>
        <vt:i4>5</vt:i4>
      </vt:variant>
      <vt:variant>
        <vt:lpwstr/>
      </vt:variant>
      <vt:variant>
        <vt:lpwstr>_Toc65696061</vt:lpwstr>
      </vt:variant>
      <vt:variant>
        <vt:i4>1769520</vt:i4>
      </vt:variant>
      <vt:variant>
        <vt:i4>290</vt:i4>
      </vt:variant>
      <vt:variant>
        <vt:i4>0</vt:i4>
      </vt:variant>
      <vt:variant>
        <vt:i4>5</vt:i4>
      </vt:variant>
      <vt:variant>
        <vt:lpwstr/>
      </vt:variant>
      <vt:variant>
        <vt:lpwstr>_Toc65696060</vt:lpwstr>
      </vt:variant>
      <vt:variant>
        <vt:i4>1179699</vt:i4>
      </vt:variant>
      <vt:variant>
        <vt:i4>284</vt:i4>
      </vt:variant>
      <vt:variant>
        <vt:i4>0</vt:i4>
      </vt:variant>
      <vt:variant>
        <vt:i4>5</vt:i4>
      </vt:variant>
      <vt:variant>
        <vt:lpwstr/>
      </vt:variant>
      <vt:variant>
        <vt:lpwstr>_Toc65696059</vt:lpwstr>
      </vt:variant>
      <vt:variant>
        <vt:i4>1245235</vt:i4>
      </vt:variant>
      <vt:variant>
        <vt:i4>278</vt:i4>
      </vt:variant>
      <vt:variant>
        <vt:i4>0</vt:i4>
      </vt:variant>
      <vt:variant>
        <vt:i4>5</vt:i4>
      </vt:variant>
      <vt:variant>
        <vt:lpwstr/>
      </vt:variant>
      <vt:variant>
        <vt:lpwstr>_Toc65696058</vt:lpwstr>
      </vt:variant>
      <vt:variant>
        <vt:i4>1835059</vt:i4>
      </vt:variant>
      <vt:variant>
        <vt:i4>272</vt:i4>
      </vt:variant>
      <vt:variant>
        <vt:i4>0</vt:i4>
      </vt:variant>
      <vt:variant>
        <vt:i4>5</vt:i4>
      </vt:variant>
      <vt:variant>
        <vt:lpwstr/>
      </vt:variant>
      <vt:variant>
        <vt:lpwstr>_Toc65696057</vt:lpwstr>
      </vt:variant>
      <vt:variant>
        <vt:i4>1900595</vt:i4>
      </vt:variant>
      <vt:variant>
        <vt:i4>266</vt:i4>
      </vt:variant>
      <vt:variant>
        <vt:i4>0</vt:i4>
      </vt:variant>
      <vt:variant>
        <vt:i4>5</vt:i4>
      </vt:variant>
      <vt:variant>
        <vt:lpwstr/>
      </vt:variant>
      <vt:variant>
        <vt:lpwstr>_Toc65696056</vt:lpwstr>
      </vt:variant>
      <vt:variant>
        <vt:i4>1966131</vt:i4>
      </vt:variant>
      <vt:variant>
        <vt:i4>260</vt:i4>
      </vt:variant>
      <vt:variant>
        <vt:i4>0</vt:i4>
      </vt:variant>
      <vt:variant>
        <vt:i4>5</vt:i4>
      </vt:variant>
      <vt:variant>
        <vt:lpwstr/>
      </vt:variant>
      <vt:variant>
        <vt:lpwstr>_Toc65696055</vt:lpwstr>
      </vt:variant>
      <vt:variant>
        <vt:i4>2031667</vt:i4>
      </vt:variant>
      <vt:variant>
        <vt:i4>254</vt:i4>
      </vt:variant>
      <vt:variant>
        <vt:i4>0</vt:i4>
      </vt:variant>
      <vt:variant>
        <vt:i4>5</vt:i4>
      </vt:variant>
      <vt:variant>
        <vt:lpwstr/>
      </vt:variant>
      <vt:variant>
        <vt:lpwstr>_Toc65696054</vt:lpwstr>
      </vt:variant>
      <vt:variant>
        <vt:i4>1572915</vt:i4>
      </vt:variant>
      <vt:variant>
        <vt:i4>248</vt:i4>
      </vt:variant>
      <vt:variant>
        <vt:i4>0</vt:i4>
      </vt:variant>
      <vt:variant>
        <vt:i4>5</vt:i4>
      </vt:variant>
      <vt:variant>
        <vt:lpwstr/>
      </vt:variant>
      <vt:variant>
        <vt:lpwstr>_Toc65696053</vt:lpwstr>
      </vt:variant>
      <vt:variant>
        <vt:i4>1638451</vt:i4>
      </vt:variant>
      <vt:variant>
        <vt:i4>242</vt:i4>
      </vt:variant>
      <vt:variant>
        <vt:i4>0</vt:i4>
      </vt:variant>
      <vt:variant>
        <vt:i4>5</vt:i4>
      </vt:variant>
      <vt:variant>
        <vt:lpwstr/>
      </vt:variant>
      <vt:variant>
        <vt:lpwstr>_Toc65696052</vt:lpwstr>
      </vt:variant>
      <vt:variant>
        <vt:i4>1703987</vt:i4>
      </vt:variant>
      <vt:variant>
        <vt:i4>236</vt:i4>
      </vt:variant>
      <vt:variant>
        <vt:i4>0</vt:i4>
      </vt:variant>
      <vt:variant>
        <vt:i4>5</vt:i4>
      </vt:variant>
      <vt:variant>
        <vt:lpwstr/>
      </vt:variant>
      <vt:variant>
        <vt:lpwstr>_Toc65696051</vt:lpwstr>
      </vt:variant>
      <vt:variant>
        <vt:i4>1769523</vt:i4>
      </vt:variant>
      <vt:variant>
        <vt:i4>230</vt:i4>
      </vt:variant>
      <vt:variant>
        <vt:i4>0</vt:i4>
      </vt:variant>
      <vt:variant>
        <vt:i4>5</vt:i4>
      </vt:variant>
      <vt:variant>
        <vt:lpwstr/>
      </vt:variant>
      <vt:variant>
        <vt:lpwstr>_Toc65696050</vt:lpwstr>
      </vt:variant>
      <vt:variant>
        <vt:i4>1179698</vt:i4>
      </vt:variant>
      <vt:variant>
        <vt:i4>224</vt:i4>
      </vt:variant>
      <vt:variant>
        <vt:i4>0</vt:i4>
      </vt:variant>
      <vt:variant>
        <vt:i4>5</vt:i4>
      </vt:variant>
      <vt:variant>
        <vt:lpwstr/>
      </vt:variant>
      <vt:variant>
        <vt:lpwstr>_Toc65696049</vt:lpwstr>
      </vt:variant>
      <vt:variant>
        <vt:i4>1245234</vt:i4>
      </vt:variant>
      <vt:variant>
        <vt:i4>218</vt:i4>
      </vt:variant>
      <vt:variant>
        <vt:i4>0</vt:i4>
      </vt:variant>
      <vt:variant>
        <vt:i4>5</vt:i4>
      </vt:variant>
      <vt:variant>
        <vt:lpwstr/>
      </vt:variant>
      <vt:variant>
        <vt:lpwstr>_Toc65696048</vt:lpwstr>
      </vt:variant>
      <vt:variant>
        <vt:i4>1835058</vt:i4>
      </vt:variant>
      <vt:variant>
        <vt:i4>212</vt:i4>
      </vt:variant>
      <vt:variant>
        <vt:i4>0</vt:i4>
      </vt:variant>
      <vt:variant>
        <vt:i4>5</vt:i4>
      </vt:variant>
      <vt:variant>
        <vt:lpwstr/>
      </vt:variant>
      <vt:variant>
        <vt:lpwstr>_Toc65696047</vt:lpwstr>
      </vt:variant>
      <vt:variant>
        <vt:i4>1900594</vt:i4>
      </vt:variant>
      <vt:variant>
        <vt:i4>206</vt:i4>
      </vt:variant>
      <vt:variant>
        <vt:i4>0</vt:i4>
      </vt:variant>
      <vt:variant>
        <vt:i4>5</vt:i4>
      </vt:variant>
      <vt:variant>
        <vt:lpwstr/>
      </vt:variant>
      <vt:variant>
        <vt:lpwstr>_Toc65696046</vt:lpwstr>
      </vt:variant>
      <vt:variant>
        <vt:i4>1966130</vt:i4>
      </vt:variant>
      <vt:variant>
        <vt:i4>200</vt:i4>
      </vt:variant>
      <vt:variant>
        <vt:i4>0</vt:i4>
      </vt:variant>
      <vt:variant>
        <vt:i4>5</vt:i4>
      </vt:variant>
      <vt:variant>
        <vt:lpwstr/>
      </vt:variant>
      <vt:variant>
        <vt:lpwstr>_Toc65696045</vt:lpwstr>
      </vt:variant>
      <vt:variant>
        <vt:i4>2031666</vt:i4>
      </vt:variant>
      <vt:variant>
        <vt:i4>194</vt:i4>
      </vt:variant>
      <vt:variant>
        <vt:i4>0</vt:i4>
      </vt:variant>
      <vt:variant>
        <vt:i4>5</vt:i4>
      </vt:variant>
      <vt:variant>
        <vt:lpwstr/>
      </vt:variant>
      <vt:variant>
        <vt:lpwstr>_Toc65696044</vt:lpwstr>
      </vt:variant>
      <vt:variant>
        <vt:i4>1572914</vt:i4>
      </vt:variant>
      <vt:variant>
        <vt:i4>188</vt:i4>
      </vt:variant>
      <vt:variant>
        <vt:i4>0</vt:i4>
      </vt:variant>
      <vt:variant>
        <vt:i4>5</vt:i4>
      </vt:variant>
      <vt:variant>
        <vt:lpwstr/>
      </vt:variant>
      <vt:variant>
        <vt:lpwstr>_Toc65696043</vt:lpwstr>
      </vt:variant>
      <vt:variant>
        <vt:i4>1638450</vt:i4>
      </vt:variant>
      <vt:variant>
        <vt:i4>182</vt:i4>
      </vt:variant>
      <vt:variant>
        <vt:i4>0</vt:i4>
      </vt:variant>
      <vt:variant>
        <vt:i4>5</vt:i4>
      </vt:variant>
      <vt:variant>
        <vt:lpwstr/>
      </vt:variant>
      <vt:variant>
        <vt:lpwstr>_Toc65696042</vt:lpwstr>
      </vt:variant>
      <vt:variant>
        <vt:i4>1703986</vt:i4>
      </vt:variant>
      <vt:variant>
        <vt:i4>176</vt:i4>
      </vt:variant>
      <vt:variant>
        <vt:i4>0</vt:i4>
      </vt:variant>
      <vt:variant>
        <vt:i4>5</vt:i4>
      </vt:variant>
      <vt:variant>
        <vt:lpwstr/>
      </vt:variant>
      <vt:variant>
        <vt:lpwstr>_Toc65696041</vt:lpwstr>
      </vt:variant>
      <vt:variant>
        <vt:i4>1769522</vt:i4>
      </vt:variant>
      <vt:variant>
        <vt:i4>170</vt:i4>
      </vt:variant>
      <vt:variant>
        <vt:i4>0</vt:i4>
      </vt:variant>
      <vt:variant>
        <vt:i4>5</vt:i4>
      </vt:variant>
      <vt:variant>
        <vt:lpwstr/>
      </vt:variant>
      <vt:variant>
        <vt:lpwstr>_Toc65696040</vt:lpwstr>
      </vt:variant>
      <vt:variant>
        <vt:i4>1179701</vt:i4>
      </vt:variant>
      <vt:variant>
        <vt:i4>164</vt:i4>
      </vt:variant>
      <vt:variant>
        <vt:i4>0</vt:i4>
      </vt:variant>
      <vt:variant>
        <vt:i4>5</vt:i4>
      </vt:variant>
      <vt:variant>
        <vt:lpwstr/>
      </vt:variant>
      <vt:variant>
        <vt:lpwstr>_Toc65696039</vt:lpwstr>
      </vt:variant>
      <vt:variant>
        <vt:i4>1245237</vt:i4>
      </vt:variant>
      <vt:variant>
        <vt:i4>158</vt:i4>
      </vt:variant>
      <vt:variant>
        <vt:i4>0</vt:i4>
      </vt:variant>
      <vt:variant>
        <vt:i4>5</vt:i4>
      </vt:variant>
      <vt:variant>
        <vt:lpwstr/>
      </vt:variant>
      <vt:variant>
        <vt:lpwstr>_Toc65696038</vt:lpwstr>
      </vt:variant>
      <vt:variant>
        <vt:i4>1835061</vt:i4>
      </vt:variant>
      <vt:variant>
        <vt:i4>152</vt:i4>
      </vt:variant>
      <vt:variant>
        <vt:i4>0</vt:i4>
      </vt:variant>
      <vt:variant>
        <vt:i4>5</vt:i4>
      </vt:variant>
      <vt:variant>
        <vt:lpwstr/>
      </vt:variant>
      <vt:variant>
        <vt:lpwstr>_Toc65696037</vt:lpwstr>
      </vt:variant>
      <vt:variant>
        <vt:i4>1900597</vt:i4>
      </vt:variant>
      <vt:variant>
        <vt:i4>146</vt:i4>
      </vt:variant>
      <vt:variant>
        <vt:i4>0</vt:i4>
      </vt:variant>
      <vt:variant>
        <vt:i4>5</vt:i4>
      </vt:variant>
      <vt:variant>
        <vt:lpwstr/>
      </vt:variant>
      <vt:variant>
        <vt:lpwstr>_Toc65696036</vt:lpwstr>
      </vt:variant>
      <vt:variant>
        <vt:i4>1966133</vt:i4>
      </vt:variant>
      <vt:variant>
        <vt:i4>140</vt:i4>
      </vt:variant>
      <vt:variant>
        <vt:i4>0</vt:i4>
      </vt:variant>
      <vt:variant>
        <vt:i4>5</vt:i4>
      </vt:variant>
      <vt:variant>
        <vt:lpwstr/>
      </vt:variant>
      <vt:variant>
        <vt:lpwstr>_Toc65696035</vt:lpwstr>
      </vt:variant>
      <vt:variant>
        <vt:i4>2031669</vt:i4>
      </vt:variant>
      <vt:variant>
        <vt:i4>134</vt:i4>
      </vt:variant>
      <vt:variant>
        <vt:i4>0</vt:i4>
      </vt:variant>
      <vt:variant>
        <vt:i4>5</vt:i4>
      </vt:variant>
      <vt:variant>
        <vt:lpwstr/>
      </vt:variant>
      <vt:variant>
        <vt:lpwstr>_Toc65696034</vt:lpwstr>
      </vt:variant>
      <vt:variant>
        <vt:i4>1572917</vt:i4>
      </vt:variant>
      <vt:variant>
        <vt:i4>128</vt:i4>
      </vt:variant>
      <vt:variant>
        <vt:i4>0</vt:i4>
      </vt:variant>
      <vt:variant>
        <vt:i4>5</vt:i4>
      </vt:variant>
      <vt:variant>
        <vt:lpwstr/>
      </vt:variant>
      <vt:variant>
        <vt:lpwstr>_Toc65696033</vt:lpwstr>
      </vt:variant>
      <vt:variant>
        <vt:i4>1638453</vt:i4>
      </vt:variant>
      <vt:variant>
        <vt:i4>122</vt:i4>
      </vt:variant>
      <vt:variant>
        <vt:i4>0</vt:i4>
      </vt:variant>
      <vt:variant>
        <vt:i4>5</vt:i4>
      </vt:variant>
      <vt:variant>
        <vt:lpwstr/>
      </vt:variant>
      <vt:variant>
        <vt:lpwstr>_Toc65696032</vt:lpwstr>
      </vt:variant>
      <vt:variant>
        <vt:i4>1703989</vt:i4>
      </vt:variant>
      <vt:variant>
        <vt:i4>116</vt:i4>
      </vt:variant>
      <vt:variant>
        <vt:i4>0</vt:i4>
      </vt:variant>
      <vt:variant>
        <vt:i4>5</vt:i4>
      </vt:variant>
      <vt:variant>
        <vt:lpwstr/>
      </vt:variant>
      <vt:variant>
        <vt:lpwstr>_Toc65696031</vt:lpwstr>
      </vt:variant>
      <vt:variant>
        <vt:i4>1769525</vt:i4>
      </vt:variant>
      <vt:variant>
        <vt:i4>110</vt:i4>
      </vt:variant>
      <vt:variant>
        <vt:i4>0</vt:i4>
      </vt:variant>
      <vt:variant>
        <vt:i4>5</vt:i4>
      </vt:variant>
      <vt:variant>
        <vt:lpwstr/>
      </vt:variant>
      <vt:variant>
        <vt:lpwstr>_Toc65696030</vt:lpwstr>
      </vt:variant>
      <vt:variant>
        <vt:i4>1179700</vt:i4>
      </vt:variant>
      <vt:variant>
        <vt:i4>104</vt:i4>
      </vt:variant>
      <vt:variant>
        <vt:i4>0</vt:i4>
      </vt:variant>
      <vt:variant>
        <vt:i4>5</vt:i4>
      </vt:variant>
      <vt:variant>
        <vt:lpwstr/>
      </vt:variant>
      <vt:variant>
        <vt:lpwstr>_Toc65696029</vt:lpwstr>
      </vt:variant>
      <vt:variant>
        <vt:i4>1245236</vt:i4>
      </vt:variant>
      <vt:variant>
        <vt:i4>98</vt:i4>
      </vt:variant>
      <vt:variant>
        <vt:i4>0</vt:i4>
      </vt:variant>
      <vt:variant>
        <vt:i4>5</vt:i4>
      </vt:variant>
      <vt:variant>
        <vt:lpwstr/>
      </vt:variant>
      <vt:variant>
        <vt:lpwstr>_Toc65696028</vt:lpwstr>
      </vt:variant>
      <vt:variant>
        <vt:i4>1835060</vt:i4>
      </vt:variant>
      <vt:variant>
        <vt:i4>92</vt:i4>
      </vt:variant>
      <vt:variant>
        <vt:i4>0</vt:i4>
      </vt:variant>
      <vt:variant>
        <vt:i4>5</vt:i4>
      </vt:variant>
      <vt:variant>
        <vt:lpwstr/>
      </vt:variant>
      <vt:variant>
        <vt:lpwstr>_Toc65696027</vt:lpwstr>
      </vt:variant>
      <vt:variant>
        <vt:i4>1900596</vt:i4>
      </vt:variant>
      <vt:variant>
        <vt:i4>86</vt:i4>
      </vt:variant>
      <vt:variant>
        <vt:i4>0</vt:i4>
      </vt:variant>
      <vt:variant>
        <vt:i4>5</vt:i4>
      </vt:variant>
      <vt:variant>
        <vt:lpwstr/>
      </vt:variant>
      <vt:variant>
        <vt:lpwstr>_Toc65696026</vt:lpwstr>
      </vt:variant>
      <vt:variant>
        <vt:i4>1966132</vt:i4>
      </vt:variant>
      <vt:variant>
        <vt:i4>80</vt:i4>
      </vt:variant>
      <vt:variant>
        <vt:i4>0</vt:i4>
      </vt:variant>
      <vt:variant>
        <vt:i4>5</vt:i4>
      </vt:variant>
      <vt:variant>
        <vt:lpwstr/>
      </vt:variant>
      <vt:variant>
        <vt:lpwstr>_Toc65696025</vt:lpwstr>
      </vt:variant>
      <vt:variant>
        <vt:i4>2031668</vt:i4>
      </vt:variant>
      <vt:variant>
        <vt:i4>74</vt:i4>
      </vt:variant>
      <vt:variant>
        <vt:i4>0</vt:i4>
      </vt:variant>
      <vt:variant>
        <vt:i4>5</vt:i4>
      </vt:variant>
      <vt:variant>
        <vt:lpwstr/>
      </vt:variant>
      <vt:variant>
        <vt:lpwstr>_Toc65696024</vt:lpwstr>
      </vt:variant>
      <vt:variant>
        <vt:i4>1572916</vt:i4>
      </vt:variant>
      <vt:variant>
        <vt:i4>68</vt:i4>
      </vt:variant>
      <vt:variant>
        <vt:i4>0</vt:i4>
      </vt:variant>
      <vt:variant>
        <vt:i4>5</vt:i4>
      </vt:variant>
      <vt:variant>
        <vt:lpwstr/>
      </vt:variant>
      <vt:variant>
        <vt:lpwstr>_Toc65696023</vt:lpwstr>
      </vt:variant>
      <vt:variant>
        <vt:i4>1638452</vt:i4>
      </vt:variant>
      <vt:variant>
        <vt:i4>62</vt:i4>
      </vt:variant>
      <vt:variant>
        <vt:i4>0</vt:i4>
      </vt:variant>
      <vt:variant>
        <vt:i4>5</vt:i4>
      </vt:variant>
      <vt:variant>
        <vt:lpwstr/>
      </vt:variant>
      <vt:variant>
        <vt:lpwstr>_Toc65696022</vt:lpwstr>
      </vt:variant>
      <vt:variant>
        <vt:i4>1703988</vt:i4>
      </vt:variant>
      <vt:variant>
        <vt:i4>56</vt:i4>
      </vt:variant>
      <vt:variant>
        <vt:i4>0</vt:i4>
      </vt:variant>
      <vt:variant>
        <vt:i4>5</vt:i4>
      </vt:variant>
      <vt:variant>
        <vt:lpwstr/>
      </vt:variant>
      <vt:variant>
        <vt:lpwstr>_Toc65696021</vt:lpwstr>
      </vt:variant>
      <vt:variant>
        <vt:i4>1769524</vt:i4>
      </vt:variant>
      <vt:variant>
        <vt:i4>50</vt:i4>
      </vt:variant>
      <vt:variant>
        <vt:i4>0</vt:i4>
      </vt:variant>
      <vt:variant>
        <vt:i4>5</vt:i4>
      </vt:variant>
      <vt:variant>
        <vt:lpwstr/>
      </vt:variant>
      <vt:variant>
        <vt:lpwstr>_Toc65696020</vt:lpwstr>
      </vt:variant>
      <vt:variant>
        <vt:i4>1179703</vt:i4>
      </vt:variant>
      <vt:variant>
        <vt:i4>44</vt:i4>
      </vt:variant>
      <vt:variant>
        <vt:i4>0</vt:i4>
      </vt:variant>
      <vt:variant>
        <vt:i4>5</vt:i4>
      </vt:variant>
      <vt:variant>
        <vt:lpwstr/>
      </vt:variant>
      <vt:variant>
        <vt:lpwstr>_Toc65696019</vt:lpwstr>
      </vt:variant>
      <vt:variant>
        <vt:i4>1245239</vt:i4>
      </vt:variant>
      <vt:variant>
        <vt:i4>38</vt:i4>
      </vt:variant>
      <vt:variant>
        <vt:i4>0</vt:i4>
      </vt:variant>
      <vt:variant>
        <vt:i4>5</vt:i4>
      </vt:variant>
      <vt:variant>
        <vt:lpwstr/>
      </vt:variant>
      <vt:variant>
        <vt:lpwstr>_Toc65696018</vt:lpwstr>
      </vt:variant>
      <vt:variant>
        <vt:i4>1835063</vt:i4>
      </vt:variant>
      <vt:variant>
        <vt:i4>32</vt:i4>
      </vt:variant>
      <vt:variant>
        <vt:i4>0</vt:i4>
      </vt:variant>
      <vt:variant>
        <vt:i4>5</vt:i4>
      </vt:variant>
      <vt:variant>
        <vt:lpwstr/>
      </vt:variant>
      <vt:variant>
        <vt:lpwstr>_Toc65696017</vt:lpwstr>
      </vt:variant>
      <vt:variant>
        <vt:i4>1900599</vt:i4>
      </vt:variant>
      <vt:variant>
        <vt:i4>26</vt:i4>
      </vt:variant>
      <vt:variant>
        <vt:i4>0</vt:i4>
      </vt:variant>
      <vt:variant>
        <vt:i4>5</vt:i4>
      </vt:variant>
      <vt:variant>
        <vt:lpwstr/>
      </vt:variant>
      <vt:variant>
        <vt:lpwstr>_Toc65696016</vt:lpwstr>
      </vt:variant>
      <vt:variant>
        <vt:i4>1966135</vt:i4>
      </vt:variant>
      <vt:variant>
        <vt:i4>20</vt:i4>
      </vt:variant>
      <vt:variant>
        <vt:i4>0</vt:i4>
      </vt:variant>
      <vt:variant>
        <vt:i4>5</vt:i4>
      </vt:variant>
      <vt:variant>
        <vt:lpwstr/>
      </vt:variant>
      <vt:variant>
        <vt:lpwstr>_Toc65696015</vt:lpwstr>
      </vt:variant>
      <vt:variant>
        <vt:i4>2031671</vt:i4>
      </vt:variant>
      <vt:variant>
        <vt:i4>14</vt:i4>
      </vt:variant>
      <vt:variant>
        <vt:i4>0</vt:i4>
      </vt:variant>
      <vt:variant>
        <vt:i4>5</vt:i4>
      </vt:variant>
      <vt:variant>
        <vt:lpwstr/>
      </vt:variant>
      <vt:variant>
        <vt:lpwstr>_Toc65696014</vt:lpwstr>
      </vt:variant>
      <vt:variant>
        <vt:i4>1572919</vt:i4>
      </vt:variant>
      <vt:variant>
        <vt:i4>8</vt:i4>
      </vt:variant>
      <vt:variant>
        <vt:i4>0</vt:i4>
      </vt:variant>
      <vt:variant>
        <vt:i4>5</vt:i4>
      </vt:variant>
      <vt:variant>
        <vt:lpwstr/>
      </vt:variant>
      <vt:variant>
        <vt:lpwstr>_Toc65696013</vt:lpwstr>
      </vt:variant>
      <vt:variant>
        <vt:i4>1638455</vt:i4>
      </vt:variant>
      <vt:variant>
        <vt:i4>2</vt:i4>
      </vt:variant>
      <vt:variant>
        <vt:i4>0</vt:i4>
      </vt:variant>
      <vt:variant>
        <vt:i4>5</vt:i4>
      </vt:variant>
      <vt:variant>
        <vt:lpwstr/>
      </vt:variant>
      <vt:variant>
        <vt:lpwstr>_Toc65696012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Xu</dc:creator>
  <cp:keywords/>
  <dc:description/>
  <cp:lastModifiedBy>Shirley Xu</cp:lastModifiedBy>
  <cp:revision>2</cp:revision>
  <cp:lastPrinted>2021-03-04T01:31:00Z</cp:lastPrinted>
  <dcterms:created xsi:type="dcterms:W3CDTF">2021-04-03T19:03:00Z</dcterms:created>
  <dcterms:modified xsi:type="dcterms:W3CDTF">2021-04-03T19:03:00Z</dcterms:modified>
</cp:coreProperties>
</file>